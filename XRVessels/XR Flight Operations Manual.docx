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EF3890" w14:textId="77777777" w:rsidR="00E00D64" w:rsidRDefault="00212FE8" w:rsidP="001A2105">
      <w:pPr>
        <w:jc w:val="center"/>
        <w:rPr>
          <w:rFonts w:ascii="Tahoma" w:hAnsi="Tahoma" w:cs="Tahoma"/>
          <w:sz w:val="40"/>
          <w:szCs w:val="40"/>
        </w:rPr>
      </w:pPr>
      <w:r>
        <w:rPr>
          <w:rFonts w:ascii="Tahoma" w:hAnsi="Tahoma" w:cs="Tahoma"/>
          <w:sz w:val="40"/>
          <w:szCs w:val="40"/>
        </w:rPr>
        <w:pict w14:anchorId="72033E18">
          <v:shape id="_x0000_i1028" type="#_x0000_t75" style="width:252.6pt;height:90.6pt">
            <v:imagedata r:id="rId8" o:title="altealogo2"/>
          </v:shape>
        </w:pict>
      </w:r>
      <w:r w:rsidR="002F2871">
        <w:rPr>
          <w:rFonts w:ascii="Tahoma" w:hAnsi="Tahoma" w:cs="Tahoma"/>
          <w:sz w:val="40"/>
          <w:szCs w:val="40"/>
        </w:rPr>
        <w:softHyphen/>
      </w:r>
    </w:p>
    <w:p w14:paraId="4C59C6E6" w14:textId="77777777" w:rsidR="001A2105" w:rsidRPr="001A2105" w:rsidRDefault="00740EA6" w:rsidP="001A2105">
      <w:pPr>
        <w:jc w:val="center"/>
        <w:rPr>
          <w:rFonts w:ascii="Tahoma" w:hAnsi="Tahoma" w:cs="Tahoma"/>
          <w:sz w:val="48"/>
          <w:szCs w:val="48"/>
        </w:rPr>
      </w:pPr>
      <w:r w:rsidRPr="00264B95">
        <w:rPr>
          <w:rFonts w:ascii="Tahoma" w:hAnsi="Tahoma" w:cs="Tahoma"/>
          <w:sz w:val="40"/>
          <w:szCs w:val="40"/>
        </w:rPr>
        <w:t>XR</w:t>
      </w:r>
      <w:r w:rsidR="006D5BDC">
        <w:rPr>
          <w:rFonts w:ascii="Tahoma" w:hAnsi="Tahoma" w:cs="Tahoma"/>
          <w:sz w:val="40"/>
          <w:szCs w:val="40"/>
        </w:rPr>
        <w:t xml:space="preserve"> </w:t>
      </w:r>
      <w:r w:rsidR="001A2105" w:rsidRPr="00264B95">
        <w:rPr>
          <w:rFonts w:ascii="Tahoma" w:hAnsi="Tahoma" w:cs="Tahoma"/>
          <w:sz w:val="40"/>
          <w:szCs w:val="40"/>
        </w:rPr>
        <w:t>Flight Operations Manual</w:t>
      </w:r>
    </w:p>
    <w:p w14:paraId="78750F66" w14:textId="25BE3272" w:rsidR="00686DB2" w:rsidRPr="00B07C91" w:rsidRDefault="00370EAF" w:rsidP="001A2105">
      <w:pPr>
        <w:jc w:val="center"/>
        <w:rPr>
          <w:sz w:val="28"/>
          <w:szCs w:val="28"/>
        </w:rPr>
      </w:pPr>
      <w:r w:rsidRPr="00B07C91">
        <w:rPr>
          <w:sz w:val="28"/>
          <w:szCs w:val="28"/>
        </w:rPr>
        <w:t xml:space="preserve">Version </w:t>
      </w:r>
      <w:r w:rsidR="00BE4010">
        <w:rPr>
          <w:sz w:val="28"/>
          <w:szCs w:val="28"/>
        </w:rPr>
        <w:t>3</w:t>
      </w:r>
      <w:r w:rsidR="009C2108" w:rsidRPr="00B07C91">
        <w:rPr>
          <w:sz w:val="28"/>
          <w:szCs w:val="28"/>
        </w:rPr>
        <w:t>.</w:t>
      </w:r>
      <w:r w:rsidR="00212FE8">
        <w:rPr>
          <w:sz w:val="28"/>
          <w:szCs w:val="28"/>
        </w:rPr>
        <w:t>2</w:t>
      </w:r>
    </w:p>
    <w:p w14:paraId="63A42BD6" w14:textId="77777777" w:rsidR="009E45CD" w:rsidRDefault="009E45CD" w:rsidP="00A36F65">
      <w:pPr>
        <w:rPr>
          <w:sz w:val="24"/>
        </w:rPr>
      </w:pPr>
    </w:p>
    <w:p w14:paraId="43366761" w14:textId="7E3C1FFD" w:rsidR="00A36F65" w:rsidRDefault="00A36F65" w:rsidP="00A36F65">
      <w:pPr>
        <w:rPr>
          <w:sz w:val="24"/>
        </w:rPr>
      </w:pPr>
      <w:r>
        <w:rPr>
          <w:sz w:val="24"/>
        </w:rPr>
        <w:t xml:space="preserve">Vessel Versions: </w:t>
      </w:r>
      <w:r>
        <w:rPr>
          <w:b/>
          <w:sz w:val="24"/>
        </w:rPr>
        <w:t>XR5</w:t>
      </w:r>
      <w:r>
        <w:rPr>
          <w:sz w:val="24"/>
        </w:rPr>
        <w:t xml:space="preserve"> </w:t>
      </w:r>
      <w:r w:rsidR="00431D94">
        <w:rPr>
          <w:sz w:val="24"/>
        </w:rPr>
        <w:t>2.0</w:t>
      </w:r>
      <w:r>
        <w:rPr>
          <w:sz w:val="24"/>
        </w:rPr>
        <w:t xml:space="preserve"> / </w:t>
      </w:r>
      <w:r>
        <w:rPr>
          <w:b/>
          <w:sz w:val="24"/>
        </w:rPr>
        <w:t>XR1</w:t>
      </w:r>
      <w:r>
        <w:rPr>
          <w:sz w:val="24"/>
        </w:rPr>
        <w:t xml:space="preserve"> </w:t>
      </w:r>
      <w:r w:rsidR="00431D94">
        <w:rPr>
          <w:sz w:val="24"/>
        </w:rPr>
        <w:t>2.0</w:t>
      </w:r>
      <w:r>
        <w:rPr>
          <w:sz w:val="24"/>
        </w:rPr>
        <w:t xml:space="preserve"> / </w:t>
      </w:r>
      <w:r>
        <w:rPr>
          <w:b/>
          <w:sz w:val="24"/>
        </w:rPr>
        <w:t>XR2</w:t>
      </w:r>
      <w:r>
        <w:rPr>
          <w:sz w:val="24"/>
        </w:rPr>
        <w:t xml:space="preserve"> </w:t>
      </w:r>
      <w:r w:rsidR="00431D94">
        <w:rPr>
          <w:sz w:val="24"/>
        </w:rPr>
        <w:t>2.0</w:t>
      </w:r>
    </w:p>
    <w:p w14:paraId="0AEAC04A" w14:textId="77777777" w:rsidR="006F2CDB" w:rsidRDefault="006F2CDB"/>
    <w:p w14:paraId="6ADF9033" w14:textId="77777777" w:rsidR="001A2105" w:rsidRDefault="00212FE8">
      <w:r>
        <w:pict w14:anchorId="017222AC">
          <v:shape id="_x0000_i1029" type="#_x0000_t75" style="width:431.4pt;height:239.4pt">
            <v:imagedata r:id="rId9" o:title="XR_family"/>
          </v:shape>
        </w:pict>
      </w:r>
    </w:p>
    <w:p w14:paraId="1DABF302" w14:textId="77777777" w:rsidR="00004DB0" w:rsidRDefault="00004DB0"/>
    <w:p w14:paraId="3BAE560C" w14:textId="4B85B62F" w:rsidR="00431D94" w:rsidRDefault="001A2105" w:rsidP="00431D94">
      <w:pPr>
        <w:jc w:val="center"/>
      </w:pPr>
      <w:r w:rsidRPr="00934F21">
        <w:t>Copyright 200</w:t>
      </w:r>
      <w:r w:rsidR="005E2C83">
        <w:t>6</w:t>
      </w:r>
      <w:r w:rsidR="00EA073D">
        <w:t>-20</w:t>
      </w:r>
      <w:r w:rsidR="00431D94">
        <w:t>2</w:t>
      </w:r>
      <w:r w:rsidR="007A0489">
        <w:t>5</w:t>
      </w:r>
      <w:r w:rsidR="00ED6C30">
        <w:t xml:space="preserve"> </w:t>
      </w:r>
      <w:r w:rsidR="00327B41">
        <w:t>Douglas</w:t>
      </w:r>
      <w:r w:rsidR="006E5798">
        <w:t xml:space="preserve"> </w:t>
      </w:r>
      <w:r w:rsidR="00327B41">
        <w:t>Beachy</w:t>
      </w:r>
      <w:r w:rsidR="00570C3C">
        <w:t>.</w:t>
      </w:r>
    </w:p>
    <w:p w14:paraId="68965E94" w14:textId="2A27CBC5" w:rsidR="001A2105" w:rsidRPr="00934F21" w:rsidRDefault="00431D94" w:rsidP="00431D94">
      <w:pPr>
        <w:jc w:val="center"/>
      </w:pPr>
      <w:r>
        <w:t xml:space="preserve">Licensed under the </w:t>
      </w:r>
      <w:hyperlink r:id="rId10" w:history="1">
        <w:r>
          <w:rPr>
            <w:rStyle w:val="Hyperlink"/>
          </w:rPr>
          <w:t>GNU General Public License</w:t>
        </w:r>
      </w:hyperlink>
      <w:r>
        <w:t>.</w:t>
      </w:r>
    </w:p>
    <w:p w14:paraId="7D4A72EA" w14:textId="77777777" w:rsidR="009E45CD" w:rsidRDefault="009E45CD" w:rsidP="00934F21">
      <w:pPr>
        <w:rPr>
          <w:rFonts w:cs="Arial"/>
        </w:rPr>
      </w:pPr>
    </w:p>
    <w:p w14:paraId="5108E4CA" w14:textId="063D6B4F" w:rsidR="00934F21" w:rsidRPr="001662A9" w:rsidRDefault="00934F21" w:rsidP="00934F21">
      <w:pPr>
        <w:rPr>
          <w:rFonts w:cs="Arial"/>
        </w:rPr>
      </w:pPr>
      <w:r w:rsidRPr="001662A9">
        <w:rPr>
          <w:rFonts w:cs="Arial"/>
        </w:rPr>
        <w:t xml:space="preserve">Web:   </w:t>
      </w:r>
      <w:hyperlink r:id="rId11" w:history="1">
        <w:r w:rsidR="00314BC9">
          <w:rPr>
            <w:rStyle w:val="Hyperlink"/>
            <w:rFonts w:cs="Arial"/>
          </w:rPr>
          <w:t>https://</w:t>
        </w:r>
        <w:r w:rsidRPr="001662A9">
          <w:rPr>
            <w:rStyle w:val="Hyperlink"/>
            <w:rFonts w:cs="Arial"/>
          </w:rPr>
          <w:t>www.</w:t>
        </w:r>
        <w:r w:rsidR="00CC149F">
          <w:rPr>
            <w:rStyle w:val="Hyperlink"/>
            <w:rFonts w:cs="Arial"/>
          </w:rPr>
          <w:t>alteaaerospace</w:t>
        </w:r>
        <w:r w:rsidRPr="001662A9">
          <w:rPr>
            <w:rStyle w:val="Hyperlink"/>
            <w:rFonts w:cs="Arial"/>
          </w:rPr>
          <w:t>.com</w:t>
        </w:r>
      </w:hyperlink>
    </w:p>
    <w:p w14:paraId="5D3E068D" w14:textId="1A036367" w:rsidR="00452807" w:rsidRDefault="00934F21" w:rsidP="00934F21">
      <w:pPr>
        <w:rPr>
          <w:rStyle w:val="Hyperlink"/>
          <w:rFonts w:cs="Arial"/>
        </w:rPr>
      </w:pPr>
      <w:r w:rsidRPr="001662A9">
        <w:rPr>
          <w:rFonts w:cs="Arial"/>
        </w:rPr>
        <w:t xml:space="preserve">Email: </w:t>
      </w:r>
      <w:hyperlink r:id="rId12" w:history="1">
        <w:r w:rsidR="00F074CE">
          <w:rPr>
            <w:rStyle w:val="Hyperlink"/>
            <w:rFonts w:cs="Arial"/>
          </w:rPr>
          <w:t>mailto:</w:t>
        </w:r>
        <w:r w:rsidR="00C56405">
          <w:rPr>
            <w:rStyle w:val="Hyperlink"/>
            <w:rFonts w:cs="Arial"/>
          </w:rPr>
          <w:t>doug.beachy@outlook.com</w:t>
        </w:r>
      </w:hyperlink>
    </w:p>
    <w:p w14:paraId="7F87516A" w14:textId="6D4F9F8C" w:rsidR="00726471" w:rsidRPr="00377366" w:rsidRDefault="00377366" w:rsidP="00377366">
      <w:pPr>
        <w:rPr>
          <w:rFonts w:cs="Arial"/>
        </w:rPr>
      </w:pPr>
      <w:r>
        <w:rPr>
          <w:rFonts w:cs="Arial"/>
        </w:rPr>
        <w:br w:type="page"/>
      </w:r>
      <w:r w:rsidR="00726471" w:rsidRPr="00AE2576">
        <w:rPr>
          <w:sz w:val="24"/>
        </w:rPr>
        <w:lastRenderedPageBreak/>
        <w:t>Table of Contents</w:t>
      </w:r>
      <w:r w:rsidR="00E77B68" w:rsidRPr="00AE2576">
        <w:rPr>
          <w:sz w:val="24"/>
        </w:rPr>
        <w:t xml:space="preserve">  </w:t>
      </w:r>
    </w:p>
    <w:p w14:paraId="054B5808" w14:textId="77777777" w:rsidR="00726471" w:rsidRPr="003C62DE" w:rsidRDefault="00726471" w:rsidP="00726471"/>
    <w:p w14:paraId="367CDC96" w14:textId="77777777" w:rsidR="00726471" w:rsidRPr="003C62DE" w:rsidRDefault="00726471" w:rsidP="004C452E">
      <w:pPr>
        <w:pStyle w:val="TOC1"/>
      </w:pPr>
    </w:p>
    <w:p w14:paraId="0F0F909A" w14:textId="229CAED8" w:rsidR="00681C92" w:rsidRPr="00DF10E5" w:rsidRDefault="006F2CDB">
      <w:pPr>
        <w:pStyle w:val="TOC1"/>
        <w:rPr>
          <w:rFonts w:ascii="Calibri" w:eastAsia="Yu Mincho" w:hAnsi="Calibri"/>
          <w:noProof/>
          <w:szCs w:val="22"/>
        </w:rPr>
      </w:pPr>
      <w:r w:rsidRPr="00C444A2">
        <w:rPr>
          <w:i/>
        </w:rPr>
        <w:fldChar w:fldCharType="begin"/>
      </w:r>
      <w:r w:rsidRPr="00C444A2">
        <w:rPr>
          <w:i/>
        </w:rPr>
        <w:instrText xml:space="preserve"> TOC \o "1-3" \h \z \u </w:instrText>
      </w:r>
      <w:r w:rsidRPr="00C444A2">
        <w:rPr>
          <w:i/>
        </w:rPr>
        <w:fldChar w:fldCharType="separate"/>
      </w:r>
      <w:hyperlink w:anchor="_Toc80454716" w:history="1">
        <w:r w:rsidR="00681C92" w:rsidRPr="00FF3861">
          <w:rPr>
            <w:rStyle w:val="Hyperlink"/>
            <w:noProof/>
          </w:rPr>
          <w:t>DG-XR1 Development Team</w:t>
        </w:r>
        <w:r w:rsidR="00681C92">
          <w:rPr>
            <w:noProof/>
            <w:webHidden/>
          </w:rPr>
          <w:tab/>
        </w:r>
        <w:r w:rsidR="00681C92">
          <w:rPr>
            <w:noProof/>
            <w:webHidden/>
          </w:rPr>
          <w:fldChar w:fldCharType="begin"/>
        </w:r>
        <w:r w:rsidR="00681C92">
          <w:rPr>
            <w:noProof/>
            <w:webHidden/>
          </w:rPr>
          <w:instrText xml:space="preserve"> PAGEREF _Toc80454716 \h </w:instrText>
        </w:r>
        <w:r w:rsidR="00681C92">
          <w:rPr>
            <w:noProof/>
            <w:webHidden/>
          </w:rPr>
        </w:r>
        <w:r w:rsidR="00681C92">
          <w:rPr>
            <w:noProof/>
            <w:webHidden/>
          </w:rPr>
          <w:fldChar w:fldCharType="separate"/>
        </w:r>
        <w:r w:rsidR="007268EA">
          <w:rPr>
            <w:noProof/>
            <w:webHidden/>
          </w:rPr>
          <w:t>4</w:t>
        </w:r>
        <w:r w:rsidR="00681C92">
          <w:rPr>
            <w:noProof/>
            <w:webHidden/>
          </w:rPr>
          <w:fldChar w:fldCharType="end"/>
        </w:r>
      </w:hyperlink>
    </w:p>
    <w:p w14:paraId="632B2727" w14:textId="32A2B5AC" w:rsidR="00681C92" w:rsidRPr="00DF10E5" w:rsidRDefault="00681C92">
      <w:pPr>
        <w:pStyle w:val="TOC1"/>
        <w:rPr>
          <w:rFonts w:ascii="Calibri" w:eastAsia="Yu Mincho" w:hAnsi="Calibri"/>
          <w:noProof/>
          <w:szCs w:val="22"/>
        </w:rPr>
      </w:pPr>
      <w:hyperlink w:anchor="_Toc80454717" w:history="1">
        <w:r w:rsidRPr="00FF3861">
          <w:rPr>
            <w:rStyle w:val="Hyperlink"/>
            <w:noProof/>
          </w:rPr>
          <w:t>XR5 Vanguard Development Team</w:t>
        </w:r>
        <w:r>
          <w:rPr>
            <w:noProof/>
            <w:webHidden/>
          </w:rPr>
          <w:tab/>
        </w:r>
        <w:r>
          <w:rPr>
            <w:noProof/>
            <w:webHidden/>
          </w:rPr>
          <w:fldChar w:fldCharType="begin"/>
        </w:r>
        <w:r>
          <w:rPr>
            <w:noProof/>
            <w:webHidden/>
          </w:rPr>
          <w:instrText xml:space="preserve"> PAGEREF _Toc80454717 \h </w:instrText>
        </w:r>
        <w:r>
          <w:rPr>
            <w:noProof/>
            <w:webHidden/>
          </w:rPr>
        </w:r>
        <w:r>
          <w:rPr>
            <w:noProof/>
            <w:webHidden/>
          </w:rPr>
          <w:fldChar w:fldCharType="separate"/>
        </w:r>
        <w:r w:rsidR="007268EA">
          <w:rPr>
            <w:noProof/>
            <w:webHidden/>
          </w:rPr>
          <w:t>4</w:t>
        </w:r>
        <w:r>
          <w:rPr>
            <w:noProof/>
            <w:webHidden/>
          </w:rPr>
          <w:fldChar w:fldCharType="end"/>
        </w:r>
      </w:hyperlink>
    </w:p>
    <w:p w14:paraId="098A00C0" w14:textId="20B579A7" w:rsidR="00681C92" w:rsidRPr="00DF10E5" w:rsidRDefault="00681C92">
      <w:pPr>
        <w:pStyle w:val="TOC1"/>
        <w:rPr>
          <w:rFonts w:ascii="Calibri" w:eastAsia="Yu Mincho" w:hAnsi="Calibri"/>
          <w:noProof/>
          <w:szCs w:val="22"/>
        </w:rPr>
      </w:pPr>
      <w:hyperlink w:anchor="_Toc80454718" w:history="1">
        <w:r w:rsidRPr="00FF3861">
          <w:rPr>
            <w:rStyle w:val="Hyperlink"/>
            <w:noProof/>
          </w:rPr>
          <w:t>XR2 Ravenstar Development Team</w:t>
        </w:r>
        <w:r>
          <w:rPr>
            <w:noProof/>
            <w:webHidden/>
          </w:rPr>
          <w:tab/>
        </w:r>
        <w:r>
          <w:rPr>
            <w:noProof/>
            <w:webHidden/>
          </w:rPr>
          <w:fldChar w:fldCharType="begin"/>
        </w:r>
        <w:r>
          <w:rPr>
            <w:noProof/>
            <w:webHidden/>
          </w:rPr>
          <w:instrText xml:space="preserve"> PAGEREF _Toc80454718 \h </w:instrText>
        </w:r>
        <w:r>
          <w:rPr>
            <w:noProof/>
            <w:webHidden/>
          </w:rPr>
        </w:r>
        <w:r>
          <w:rPr>
            <w:noProof/>
            <w:webHidden/>
          </w:rPr>
          <w:fldChar w:fldCharType="separate"/>
        </w:r>
        <w:r w:rsidR="007268EA">
          <w:rPr>
            <w:noProof/>
            <w:webHidden/>
          </w:rPr>
          <w:t>4</w:t>
        </w:r>
        <w:r>
          <w:rPr>
            <w:noProof/>
            <w:webHidden/>
          </w:rPr>
          <w:fldChar w:fldCharType="end"/>
        </w:r>
      </w:hyperlink>
    </w:p>
    <w:p w14:paraId="0E4B89B7" w14:textId="052D8256" w:rsidR="00681C92" w:rsidRPr="00DF10E5" w:rsidRDefault="00681C92">
      <w:pPr>
        <w:pStyle w:val="TOC1"/>
        <w:rPr>
          <w:rFonts w:ascii="Calibri" w:eastAsia="Yu Mincho" w:hAnsi="Calibri"/>
          <w:noProof/>
          <w:szCs w:val="22"/>
        </w:rPr>
      </w:pPr>
      <w:hyperlink w:anchor="_Toc80454719" w:history="1">
        <w:r w:rsidRPr="00FF3861">
          <w:rPr>
            <w:rStyle w:val="Hyperlink"/>
            <w:noProof/>
          </w:rPr>
          <w:t>Voice Actress (all vessels)</w:t>
        </w:r>
        <w:r>
          <w:rPr>
            <w:noProof/>
            <w:webHidden/>
          </w:rPr>
          <w:tab/>
        </w:r>
        <w:r>
          <w:rPr>
            <w:noProof/>
            <w:webHidden/>
          </w:rPr>
          <w:fldChar w:fldCharType="begin"/>
        </w:r>
        <w:r>
          <w:rPr>
            <w:noProof/>
            <w:webHidden/>
          </w:rPr>
          <w:instrText xml:space="preserve"> PAGEREF _Toc80454719 \h </w:instrText>
        </w:r>
        <w:r>
          <w:rPr>
            <w:noProof/>
            <w:webHidden/>
          </w:rPr>
        </w:r>
        <w:r>
          <w:rPr>
            <w:noProof/>
            <w:webHidden/>
          </w:rPr>
          <w:fldChar w:fldCharType="separate"/>
        </w:r>
        <w:r w:rsidR="007268EA">
          <w:rPr>
            <w:noProof/>
            <w:webHidden/>
          </w:rPr>
          <w:t>5</w:t>
        </w:r>
        <w:r>
          <w:rPr>
            <w:noProof/>
            <w:webHidden/>
          </w:rPr>
          <w:fldChar w:fldCharType="end"/>
        </w:r>
      </w:hyperlink>
    </w:p>
    <w:p w14:paraId="02EEDB4B" w14:textId="6733771A" w:rsidR="00681C92" w:rsidRPr="00DF10E5" w:rsidRDefault="00681C92">
      <w:pPr>
        <w:pStyle w:val="TOC1"/>
        <w:rPr>
          <w:rFonts w:ascii="Calibri" w:eastAsia="Yu Mincho" w:hAnsi="Calibri"/>
          <w:noProof/>
          <w:szCs w:val="22"/>
        </w:rPr>
      </w:pPr>
      <w:hyperlink w:anchor="_Toc80454720" w:history="1">
        <w:r w:rsidRPr="00FF3861">
          <w:rPr>
            <w:rStyle w:val="Hyperlink"/>
            <w:noProof/>
          </w:rPr>
          <w:t>DG-XR1 Beta Testers</w:t>
        </w:r>
        <w:r>
          <w:rPr>
            <w:noProof/>
            <w:webHidden/>
          </w:rPr>
          <w:tab/>
        </w:r>
        <w:r>
          <w:rPr>
            <w:noProof/>
            <w:webHidden/>
          </w:rPr>
          <w:fldChar w:fldCharType="begin"/>
        </w:r>
        <w:r>
          <w:rPr>
            <w:noProof/>
            <w:webHidden/>
          </w:rPr>
          <w:instrText xml:space="preserve"> PAGEREF _Toc80454720 \h </w:instrText>
        </w:r>
        <w:r>
          <w:rPr>
            <w:noProof/>
            <w:webHidden/>
          </w:rPr>
        </w:r>
        <w:r>
          <w:rPr>
            <w:noProof/>
            <w:webHidden/>
          </w:rPr>
          <w:fldChar w:fldCharType="separate"/>
        </w:r>
        <w:r w:rsidR="007268EA">
          <w:rPr>
            <w:noProof/>
            <w:webHidden/>
          </w:rPr>
          <w:t>5</w:t>
        </w:r>
        <w:r>
          <w:rPr>
            <w:noProof/>
            <w:webHidden/>
          </w:rPr>
          <w:fldChar w:fldCharType="end"/>
        </w:r>
      </w:hyperlink>
    </w:p>
    <w:p w14:paraId="205F8D5C" w14:textId="3C93CB24" w:rsidR="00681C92" w:rsidRPr="00DF10E5" w:rsidRDefault="00681C92">
      <w:pPr>
        <w:pStyle w:val="TOC1"/>
        <w:rPr>
          <w:rFonts w:ascii="Calibri" w:eastAsia="Yu Mincho" w:hAnsi="Calibri"/>
          <w:noProof/>
          <w:szCs w:val="22"/>
        </w:rPr>
      </w:pPr>
      <w:hyperlink w:anchor="_Toc80454721" w:history="1">
        <w:r w:rsidRPr="00FF3861">
          <w:rPr>
            <w:rStyle w:val="Hyperlink"/>
            <w:noProof/>
          </w:rPr>
          <w:t>XR5 Vanguard Beta Testers</w:t>
        </w:r>
        <w:r>
          <w:rPr>
            <w:noProof/>
            <w:webHidden/>
          </w:rPr>
          <w:tab/>
        </w:r>
        <w:r>
          <w:rPr>
            <w:noProof/>
            <w:webHidden/>
          </w:rPr>
          <w:fldChar w:fldCharType="begin"/>
        </w:r>
        <w:r>
          <w:rPr>
            <w:noProof/>
            <w:webHidden/>
          </w:rPr>
          <w:instrText xml:space="preserve"> PAGEREF _Toc80454721 \h </w:instrText>
        </w:r>
        <w:r>
          <w:rPr>
            <w:noProof/>
            <w:webHidden/>
          </w:rPr>
        </w:r>
        <w:r>
          <w:rPr>
            <w:noProof/>
            <w:webHidden/>
          </w:rPr>
          <w:fldChar w:fldCharType="separate"/>
        </w:r>
        <w:r w:rsidR="007268EA">
          <w:rPr>
            <w:noProof/>
            <w:webHidden/>
          </w:rPr>
          <w:t>5</w:t>
        </w:r>
        <w:r>
          <w:rPr>
            <w:noProof/>
            <w:webHidden/>
          </w:rPr>
          <w:fldChar w:fldCharType="end"/>
        </w:r>
      </w:hyperlink>
    </w:p>
    <w:p w14:paraId="0CBED659" w14:textId="44E01538" w:rsidR="00681C92" w:rsidRPr="00DF10E5" w:rsidRDefault="00681C92">
      <w:pPr>
        <w:pStyle w:val="TOC1"/>
        <w:rPr>
          <w:rFonts w:ascii="Calibri" w:eastAsia="Yu Mincho" w:hAnsi="Calibri"/>
          <w:noProof/>
          <w:szCs w:val="22"/>
        </w:rPr>
      </w:pPr>
      <w:hyperlink w:anchor="_Toc80454722" w:history="1">
        <w:r w:rsidRPr="00FF3861">
          <w:rPr>
            <w:rStyle w:val="Hyperlink"/>
            <w:noProof/>
          </w:rPr>
          <w:t>XR2 Ravenstar Beta Testers</w:t>
        </w:r>
        <w:r>
          <w:rPr>
            <w:noProof/>
            <w:webHidden/>
          </w:rPr>
          <w:tab/>
        </w:r>
        <w:r>
          <w:rPr>
            <w:noProof/>
            <w:webHidden/>
          </w:rPr>
          <w:fldChar w:fldCharType="begin"/>
        </w:r>
        <w:r>
          <w:rPr>
            <w:noProof/>
            <w:webHidden/>
          </w:rPr>
          <w:instrText xml:space="preserve"> PAGEREF _Toc80454722 \h </w:instrText>
        </w:r>
        <w:r>
          <w:rPr>
            <w:noProof/>
            <w:webHidden/>
          </w:rPr>
        </w:r>
        <w:r>
          <w:rPr>
            <w:noProof/>
            <w:webHidden/>
          </w:rPr>
          <w:fldChar w:fldCharType="separate"/>
        </w:r>
        <w:r w:rsidR="007268EA">
          <w:rPr>
            <w:noProof/>
            <w:webHidden/>
          </w:rPr>
          <w:t>6</w:t>
        </w:r>
        <w:r>
          <w:rPr>
            <w:noProof/>
            <w:webHidden/>
          </w:rPr>
          <w:fldChar w:fldCharType="end"/>
        </w:r>
      </w:hyperlink>
    </w:p>
    <w:p w14:paraId="1031C93C" w14:textId="48A1920A" w:rsidR="00681C92" w:rsidRPr="00DF10E5" w:rsidRDefault="00681C92">
      <w:pPr>
        <w:pStyle w:val="TOC1"/>
        <w:rPr>
          <w:rFonts w:ascii="Calibri" w:eastAsia="Yu Mincho" w:hAnsi="Calibri"/>
          <w:noProof/>
          <w:szCs w:val="22"/>
        </w:rPr>
      </w:pPr>
      <w:hyperlink w:anchor="_Toc80454723" w:history="1">
        <w:r w:rsidRPr="00FF3861">
          <w:rPr>
            <w:rStyle w:val="Hyperlink"/>
            <w:noProof/>
          </w:rPr>
          <w:t>XR Flight Operations Manual Translations</w:t>
        </w:r>
        <w:r>
          <w:rPr>
            <w:noProof/>
            <w:webHidden/>
          </w:rPr>
          <w:tab/>
        </w:r>
        <w:r>
          <w:rPr>
            <w:noProof/>
            <w:webHidden/>
          </w:rPr>
          <w:fldChar w:fldCharType="begin"/>
        </w:r>
        <w:r>
          <w:rPr>
            <w:noProof/>
            <w:webHidden/>
          </w:rPr>
          <w:instrText xml:space="preserve"> PAGEREF _Toc80454723 \h </w:instrText>
        </w:r>
        <w:r>
          <w:rPr>
            <w:noProof/>
            <w:webHidden/>
          </w:rPr>
        </w:r>
        <w:r>
          <w:rPr>
            <w:noProof/>
            <w:webHidden/>
          </w:rPr>
          <w:fldChar w:fldCharType="separate"/>
        </w:r>
        <w:r w:rsidR="007268EA">
          <w:rPr>
            <w:noProof/>
            <w:webHidden/>
          </w:rPr>
          <w:t>7</w:t>
        </w:r>
        <w:r>
          <w:rPr>
            <w:noProof/>
            <w:webHidden/>
          </w:rPr>
          <w:fldChar w:fldCharType="end"/>
        </w:r>
      </w:hyperlink>
    </w:p>
    <w:p w14:paraId="6101BF6A" w14:textId="4BE68503" w:rsidR="00681C92" w:rsidRPr="00DF10E5" w:rsidRDefault="00681C92">
      <w:pPr>
        <w:pStyle w:val="TOC1"/>
        <w:rPr>
          <w:rFonts w:ascii="Calibri" w:eastAsia="Yu Mincho" w:hAnsi="Calibri"/>
          <w:noProof/>
          <w:szCs w:val="22"/>
        </w:rPr>
      </w:pPr>
      <w:hyperlink w:anchor="_Toc80454724" w:history="1">
        <w:r w:rsidRPr="00FF3861">
          <w:rPr>
            <w:rStyle w:val="Hyperlink"/>
            <w:noProof/>
          </w:rPr>
          <w:t>Acknowledgements</w:t>
        </w:r>
        <w:r>
          <w:rPr>
            <w:noProof/>
            <w:webHidden/>
          </w:rPr>
          <w:tab/>
        </w:r>
        <w:r>
          <w:rPr>
            <w:noProof/>
            <w:webHidden/>
          </w:rPr>
          <w:fldChar w:fldCharType="begin"/>
        </w:r>
        <w:r>
          <w:rPr>
            <w:noProof/>
            <w:webHidden/>
          </w:rPr>
          <w:instrText xml:space="preserve"> PAGEREF _Toc80454724 \h </w:instrText>
        </w:r>
        <w:r>
          <w:rPr>
            <w:noProof/>
            <w:webHidden/>
          </w:rPr>
        </w:r>
        <w:r>
          <w:rPr>
            <w:noProof/>
            <w:webHidden/>
          </w:rPr>
          <w:fldChar w:fldCharType="separate"/>
        </w:r>
        <w:r w:rsidR="007268EA">
          <w:rPr>
            <w:noProof/>
            <w:webHidden/>
          </w:rPr>
          <w:t>7</w:t>
        </w:r>
        <w:r>
          <w:rPr>
            <w:noProof/>
            <w:webHidden/>
          </w:rPr>
          <w:fldChar w:fldCharType="end"/>
        </w:r>
      </w:hyperlink>
    </w:p>
    <w:p w14:paraId="1B191D54" w14:textId="6AF28B57" w:rsidR="00681C92" w:rsidRPr="00DF10E5" w:rsidRDefault="00681C92">
      <w:pPr>
        <w:pStyle w:val="TOC1"/>
        <w:rPr>
          <w:rFonts w:ascii="Calibri" w:eastAsia="Yu Mincho" w:hAnsi="Calibri"/>
          <w:noProof/>
          <w:szCs w:val="22"/>
        </w:rPr>
      </w:pPr>
      <w:hyperlink w:anchor="_Toc80454725" w:history="1">
        <w:r w:rsidRPr="00FF3861">
          <w:rPr>
            <w:rStyle w:val="Hyperlink"/>
            <w:noProof/>
          </w:rPr>
          <w:t>License &amp; Copyright</w:t>
        </w:r>
        <w:r>
          <w:rPr>
            <w:noProof/>
            <w:webHidden/>
          </w:rPr>
          <w:tab/>
        </w:r>
        <w:r>
          <w:rPr>
            <w:noProof/>
            <w:webHidden/>
          </w:rPr>
          <w:fldChar w:fldCharType="begin"/>
        </w:r>
        <w:r>
          <w:rPr>
            <w:noProof/>
            <w:webHidden/>
          </w:rPr>
          <w:instrText xml:space="preserve"> PAGEREF _Toc80454725 \h </w:instrText>
        </w:r>
        <w:r>
          <w:rPr>
            <w:noProof/>
            <w:webHidden/>
          </w:rPr>
        </w:r>
        <w:r>
          <w:rPr>
            <w:noProof/>
            <w:webHidden/>
          </w:rPr>
          <w:fldChar w:fldCharType="separate"/>
        </w:r>
        <w:r w:rsidR="007268EA">
          <w:rPr>
            <w:noProof/>
            <w:webHidden/>
          </w:rPr>
          <w:t>8</w:t>
        </w:r>
        <w:r>
          <w:rPr>
            <w:noProof/>
            <w:webHidden/>
          </w:rPr>
          <w:fldChar w:fldCharType="end"/>
        </w:r>
      </w:hyperlink>
    </w:p>
    <w:p w14:paraId="2D86CE7F" w14:textId="0A1A3798" w:rsidR="00681C92" w:rsidRPr="00DF10E5" w:rsidRDefault="00681C92">
      <w:pPr>
        <w:pStyle w:val="TOC2"/>
        <w:tabs>
          <w:tab w:val="right" w:leader="dot" w:pos="8630"/>
        </w:tabs>
        <w:rPr>
          <w:rFonts w:ascii="Calibri" w:eastAsia="Yu Mincho" w:hAnsi="Calibri"/>
          <w:noProof/>
          <w:szCs w:val="22"/>
        </w:rPr>
      </w:pPr>
      <w:hyperlink w:anchor="_Toc80454726" w:history="1">
        <w:r w:rsidRPr="00FF3861">
          <w:rPr>
            <w:rStyle w:val="Hyperlink"/>
            <w:noProof/>
          </w:rPr>
          <w:t>Dependencies</w:t>
        </w:r>
        <w:r>
          <w:rPr>
            <w:noProof/>
            <w:webHidden/>
          </w:rPr>
          <w:tab/>
        </w:r>
        <w:r>
          <w:rPr>
            <w:noProof/>
            <w:webHidden/>
          </w:rPr>
          <w:fldChar w:fldCharType="begin"/>
        </w:r>
        <w:r>
          <w:rPr>
            <w:noProof/>
            <w:webHidden/>
          </w:rPr>
          <w:instrText xml:space="preserve"> PAGEREF _Toc80454726 \h </w:instrText>
        </w:r>
        <w:r>
          <w:rPr>
            <w:noProof/>
            <w:webHidden/>
          </w:rPr>
        </w:r>
        <w:r>
          <w:rPr>
            <w:noProof/>
            <w:webHidden/>
          </w:rPr>
          <w:fldChar w:fldCharType="separate"/>
        </w:r>
        <w:r w:rsidR="007268EA">
          <w:rPr>
            <w:noProof/>
            <w:webHidden/>
          </w:rPr>
          <w:t>9</w:t>
        </w:r>
        <w:r>
          <w:rPr>
            <w:noProof/>
            <w:webHidden/>
          </w:rPr>
          <w:fldChar w:fldCharType="end"/>
        </w:r>
      </w:hyperlink>
    </w:p>
    <w:p w14:paraId="27ACB3B5" w14:textId="0E9EB099" w:rsidR="00681C92" w:rsidRPr="00DF10E5" w:rsidRDefault="00681C92">
      <w:pPr>
        <w:pStyle w:val="TOC1"/>
        <w:rPr>
          <w:rFonts w:ascii="Calibri" w:eastAsia="Yu Mincho" w:hAnsi="Calibri"/>
          <w:noProof/>
          <w:szCs w:val="22"/>
        </w:rPr>
      </w:pPr>
      <w:hyperlink w:anchor="_Toc80454727" w:history="1">
        <w:r w:rsidRPr="00FF3861">
          <w:rPr>
            <w:rStyle w:val="Hyperlink"/>
            <w:noProof/>
          </w:rPr>
          <w:t>Summary</w:t>
        </w:r>
        <w:r>
          <w:rPr>
            <w:noProof/>
            <w:webHidden/>
          </w:rPr>
          <w:tab/>
        </w:r>
        <w:r>
          <w:rPr>
            <w:noProof/>
            <w:webHidden/>
          </w:rPr>
          <w:fldChar w:fldCharType="begin"/>
        </w:r>
        <w:r>
          <w:rPr>
            <w:noProof/>
            <w:webHidden/>
          </w:rPr>
          <w:instrText xml:space="preserve"> PAGEREF _Toc80454727 \h </w:instrText>
        </w:r>
        <w:r>
          <w:rPr>
            <w:noProof/>
            <w:webHidden/>
          </w:rPr>
        </w:r>
        <w:r>
          <w:rPr>
            <w:noProof/>
            <w:webHidden/>
          </w:rPr>
          <w:fldChar w:fldCharType="separate"/>
        </w:r>
        <w:r w:rsidR="007268EA">
          <w:rPr>
            <w:noProof/>
            <w:webHidden/>
          </w:rPr>
          <w:t>10</w:t>
        </w:r>
        <w:r>
          <w:rPr>
            <w:noProof/>
            <w:webHidden/>
          </w:rPr>
          <w:fldChar w:fldCharType="end"/>
        </w:r>
      </w:hyperlink>
    </w:p>
    <w:p w14:paraId="2776EADE" w14:textId="31F34F31" w:rsidR="00681C92" w:rsidRPr="00DF10E5" w:rsidRDefault="00681C92">
      <w:pPr>
        <w:pStyle w:val="TOC2"/>
        <w:tabs>
          <w:tab w:val="right" w:leader="dot" w:pos="8630"/>
        </w:tabs>
        <w:rPr>
          <w:rFonts w:ascii="Calibri" w:eastAsia="Yu Mincho" w:hAnsi="Calibri"/>
          <w:noProof/>
          <w:szCs w:val="22"/>
        </w:rPr>
      </w:pPr>
      <w:hyperlink w:anchor="_Toc80454728" w:history="1">
        <w:r w:rsidRPr="00FF3861">
          <w:rPr>
            <w:rStyle w:val="Hyperlink"/>
            <w:noProof/>
          </w:rPr>
          <w:t>Features</w:t>
        </w:r>
        <w:r>
          <w:rPr>
            <w:noProof/>
            <w:webHidden/>
          </w:rPr>
          <w:tab/>
        </w:r>
        <w:r>
          <w:rPr>
            <w:noProof/>
            <w:webHidden/>
          </w:rPr>
          <w:fldChar w:fldCharType="begin"/>
        </w:r>
        <w:r>
          <w:rPr>
            <w:noProof/>
            <w:webHidden/>
          </w:rPr>
          <w:instrText xml:space="preserve"> PAGEREF _Toc80454728 \h </w:instrText>
        </w:r>
        <w:r>
          <w:rPr>
            <w:noProof/>
            <w:webHidden/>
          </w:rPr>
        </w:r>
        <w:r>
          <w:rPr>
            <w:noProof/>
            <w:webHidden/>
          </w:rPr>
          <w:fldChar w:fldCharType="separate"/>
        </w:r>
        <w:r w:rsidR="007268EA">
          <w:rPr>
            <w:noProof/>
            <w:webHidden/>
          </w:rPr>
          <w:t>11</w:t>
        </w:r>
        <w:r>
          <w:rPr>
            <w:noProof/>
            <w:webHidden/>
          </w:rPr>
          <w:fldChar w:fldCharType="end"/>
        </w:r>
      </w:hyperlink>
    </w:p>
    <w:p w14:paraId="181CFE66" w14:textId="3C1A2DDF" w:rsidR="00681C92" w:rsidRPr="00DF10E5" w:rsidRDefault="00681C92">
      <w:pPr>
        <w:pStyle w:val="TOC1"/>
        <w:rPr>
          <w:rFonts w:ascii="Calibri" w:eastAsia="Yu Mincho" w:hAnsi="Calibri"/>
          <w:noProof/>
          <w:szCs w:val="22"/>
        </w:rPr>
      </w:pPr>
      <w:hyperlink w:anchor="_Toc80454729" w:history="1">
        <w:r w:rsidRPr="00FF3861">
          <w:rPr>
            <w:rStyle w:val="Hyperlink"/>
            <w:noProof/>
          </w:rPr>
          <w:t>Requirements</w:t>
        </w:r>
        <w:r>
          <w:rPr>
            <w:noProof/>
            <w:webHidden/>
          </w:rPr>
          <w:tab/>
        </w:r>
        <w:r>
          <w:rPr>
            <w:noProof/>
            <w:webHidden/>
          </w:rPr>
          <w:fldChar w:fldCharType="begin"/>
        </w:r>
        <w:r>
          <w:rPr>
            <w:noProof/>
            <w:webHidden/>
          </w:rPr>
          <w:instrText xml:space="preserve"> PAGEREF _Toc80454729 \h </w:instrText>
        </w:r>
        <w:r>
          <w:rPr>
            <w:noProof/>
            <w:webHidden/>
          </w:rPr>
        </w:r>
        <w:r>
          <w:rPr>
            <w:noProof/>
            <w:webHidden/>
          </w:rPr>
          <w:fldChar w:fldCharType="separate"/>
        </w:r>
        <w:r w:rsidR="007268EA">
          <w:rPr>
            <w:noProof/>
            <w:webHidden/>
          </w:rPr>
          <w:t>19</w:t>
        </w:r>
        <w:r>
          <w:rPr>
            <w:noProof/>
            <w:webHidden/>
          </w:rPr>
          <w:fldChar w:fldCharType="end"/>
        </w:r>
      </w:hyperlink>
    </w:p>
    <w:p w14:paraId="2B5847ED" w14:textId="6D2E64A5" w:rsidR="00681C92" w:rsidRPr="00DF10E5" w:rsidRDefault="00681C92">
      <w:pPr>
        <w:pStyle w:val="TOC1"/>
        <w:rPr>
          <w:rFonts w:ascii="Calibri" w:eastAsia="Yu Mincho" w:hAnsi="Calibri"/>
          <w:noProof/>
          <w:szCs w:val="22"/>
        </w:rPr>
      </w:pPr>
      <w:hyperlink w:anchor="_Toc80454730" w:history="1">
        <w:r w:rsidRPr="00FF3861">
          <w:rPr>
            <w:rStyle w:val="Hyperlink"/>
            <w:noProof/>
          </w:rPr>
          <w:t>Installation</w:t>
        </w:r>
        <w:r>
          <w:rPr>
            <w:noProof/>
            <w:webHidden/>
          </w:rPr>
          <w:tab/>
        </w:r>
        <w:r>
          <w:rPr>
            <w:noProof/>
            <w:webHidden/>
          </w:rPr>
          <w:fldChar w:fldCharType="begin"/>
        </w:r>
        <w:r>
          <w:rPr>
            <w:noProof/>
            <w:webHidden/>
          </w:rPr>
          <w:instrText xml:space="preserve"> PAGEREF _Toc80454730 \h </w:instrText>
        </w:r>
        <w:r>
          <w:rPr>
            <w:noProof/>
            <w:webHidden/>
          </w:rPr>
        </w:r>
        <w:r>
          <w:rPr>
            <w:noProof/>
            <w:webHidden/>
          </w:rPr>
          <w:fldChar w:fldCharType="separate"/>
        </w:r>
        <w:r w:rsidR="007268EA">
          <w:rPr>
            <w:noProof/>
            <w:webHidden/>
          </w:rPr>
          <w:t>20</w:t>
        </w:r>
        <w:r>
          <w:rPr>
            <w:noProof/>
            <w:webHidden/>
          </w:rPr>
          <w:fldChar w:fldCharType="end"/>
        </w:r>
      </w:hyperlink>
    </w:p>
    <w:p w14:paraId="74CC23C4" w14:textId="241410AD" w:rsidR="00681C92" w:rsidRPr="00DF10E5" w:rsidRDefault="00681C92">
      <w:pPr>
        <w:pStyle w:val="TOC2"/>
        <w:tabs>
          <w:tab w:val="right" w:leader="dot" w:pos="8630"/>
        </w:tabs>
        <w:rPr>
          <w:rFonts w:ascii="Calibri" w:eastAsia="Yu Mincho" w:hAnsi="Calibri"/>
          <w:noProof/>
          <w:szCs w:val="22"/>
        </w:rPr>
      </w:pPr>
      <w:hyperlink w:anchor="_Toc80454731" w:history="1">
        <w:r w:rsidRPr="00FF3861">
          <w:rPr>
            <w:rStyle w:val="Hyperlink"/>
            <w:noProof/>
          </w:rPr>
          <w:t>Configuring Your XR Vessel</w:t>
        </w:r>
        <w:r>
          <w:rPr>
            <w:noProof/>
            <w:webHidden/>
          </w:rPr>
          <w:tab/>
        </w:r>
        <w:r>
          <w:rPr>
            <w:noProof/>
            <w:webHidden/>
          </w:rPr>
          <w:fldChar w:fldCharType="begin"/>
        </w:r>
        <w:r>
          <w:rPr>
            <w:noProof/>
            <w:webHidden/>
          </w:rPr>
          <w:instrText xml:space="preserve"> PAGEREF _Toc80454731 \h </w:instrText>
        </w:r>
        <w:r>
          <w:rPr>
            <w:noProof/>
            <w:webHidden/>
          </w:rPr>
        </w:r>
        <w:r>
          <w:rPr>
            <w:noProof/>
            <w:webHidden/>
          </w:rPr>
          <w:fldChar w:fldCharType="separate"/>
        </w:r>
        <w:r w:rsidR="007268EA">
          <w:rPr>
            <w:noProof/>
            <w:webHidden/>
          </w:rPr>
          <w:t>26</w:t>
        </w:r>
        <w:r>
          <w:rPr>
            <w:noProof/>
            <w:webHidden/>
          </w:rPr>
          <w:fldChar w:fldCharType="end"/>
        </w:r>
      </w:hyperlink>
    </w:p>
    <w:p w14:paraId="5684F9C8" w14:textId="4B4065FB" w:rsidR="00681C92" w:rsidRPr="00DF10E5" w:rsidRDefault="00681C92">
      <w:pPr>
        <w:pStyle w:val="TOC2"/>
        <w:tabs>
          <w:tab w:val="right" w:leader="dot" w:pos="8630"/>
        </w:tabs>
        <w:rPr>
          <w:rFonts w:ascii="Calibri" w:eastAsia="Yu Mincho" w:hAnsi="Calibri"/>
          <w:noProof/>
          <w:szCs w:val="22"/>
        </w:rPr>
      </w:pPr>
      <w:hyperlink w:anchor="_Toc80454732" w:history="1">
        <w:r w:rsidRPr="00FF3861">
          <w:rPr>
            <w:rStyle w:val="Hyperlink"/>
            <w:noProof/>
          </w:rPr>
          <w:t>Cheat Codes</w:t>
        </w:r>
        <w:r>
          <w:rPr>
            <w:noProof/>
            <w:webHidden/>
          </w:rPr>
          <w:tab/>
        </w:r>
        <w:r>
          <w:rPr>
            <w:noProof/>
            <w:webHidden/>
          </w:rPr>
          <w:fldChar w:fldCharType="begin"/>
        </w:r>
        <w:r>
          <w:rPr>
            <w:noProof/>
            <w:webHidden/>
          </w:rPr>
          <w:instrText xml:space="preserve"> PAGEREF _Toc80454732 \h </w:instrText>
        </w:r>
        <w:r>
          <w:rPr>
            <w:noProof/>
            <w:webHidden/>
          </w:rPr>
        </w:r>
        <w:r>
          <w:rPr>
            <w:noProof/>
            <w:webHidden/>
          </w:rPr>
          <w:fldChar w:fldCharType="separate"/>
        </w:r>
        <w:r w:rsidR="007268EA">
          <w:rPr>
            <w:noProof/>
            <w:webHidden/>
          </w:rPr>
          <w:t>32</w:t>
        </w:r>
        <w:r>
          <w:rPr>
            <w:noProof/>
            <w:webHidden/>
          </w:rPr>
          <w:fldChar w:fldCharType="end"/>
        </w:r>
      </w:hyperlink>
    </w:p>
    <w:p w14:paraId="466F56EE" w14:textId="787779F5" w:rsidR="00681C92" w:rsidRPr="00DF10E5" w:rsidRDefault="00681C92">
      <w:pPr>
        <w:pStyle w:val="TOC1"/>
        <w:rPr>
          <w:rFonts w:ascii="Calibri" w:eastAsia="Yu Mincho" w:hAnsi="Calibri"/>
          <w:noProof/>
          <w:szCs w:val="22"/>
        </w:rPr>
      </w:pPr>
      <w:hyperlink w:anchor="_Toc80454733" w:history="1">
        <w:r w:rsidRPr="00FF3861">
          <w:rPr>
            <w:rStyle w:val="Hyperlink"/>
            <w:noProof/>
          </w:rPr>
          <w:t>Flying your XR Vessel</w:t>
        </w:r>
        <w:r>
          <w:rPr>
            <w:noProof/>
            <w:webHidden/>
          </w:rPr>
          <w:tab/>
        </w:r>
        <w:r>
          <w:rPr>
            <w:noProof/>
            <w:webHidden/>
          </w:rPr>
          <w:fldChar w:fldCharType="begin"/>
        </w:r>
        <w:r>
          <w:rPr>
            <w:noProof/>
            <w:webHidden/>
          </w:rPr>
          <w:instrText xml:space="preserve"> PAGEREF _Toc80454733 \h </w:instrText>
        </w:r>
        <w:r>
          <w:rPr>
            <w:noProof/>
            <w:webHidden/>
          </w:rPr>
        </w:r>
        <w:r>
          <w:rPr>
            <w:noProof/>
            <w:webHidden/>
          </w:rPr>
          <w:fldChar w:fldCharType="separate"/>
        </w:r>
        <w:r w:rsidR="007268EA">
          <w:rPr>
            <w:noProof/>
            <w:webHidden/>
          </w:rPr>
          <w:t>33</w:t>
        </w:r>
        <w:r>
          <w:rPr>
            <w:noProof/>
            <w:webHidden/>
          </w:rPr>
          <w:fldChar w:fldCharType="end"/>
        </w:r>
      </w:hyperlink>
    </w:p>
    <w:p w14:paraId="3866CA2B" w14:textId="6BA58AAA" w:rsidR="00681C92" w:rsidRPr="00DF10E5" w:rsidRDefault="00681C92">
      <w:pPr>
        <w:pStyle w:val="TOC1"/>
        <w:rPr>
          <w:rFonts w:ascii="Calibri" w:eastAsia="Yu Mincho" w:hAnsi="Calibri"/>
          <w:noProof/>
          <w:szCs w:val="22"/>
        </w:rPr>
      </w:pPr>
      <w:hyperlink w:anchor="_Toc80454734" w:history="1">
        <w:r w:rsidRPr="00FF3861">
          <w:rPr>
            <w:rStyle w:val="Hyperlink"/>
            <w:noProof/>
          </w:rPr>
          <w:t>Structural and Thermal Limits</w:t>
        </w:r>
        <w:r>
          <w:rPr>
            <w:noProof/>
            <w:webHidden/>
          </w:rPr>
          <w:tab/>
        </w:r>
        <w:r>
          <w:rPr>
            <w:noProof/>
            <w:webHidden/>
          </w:rPr>
          <w:fldChar w:fldCharType="begin"/>
        </w:r>
        <w:r>
          <w:rPr>
            <w:noProof/>
            <w:webHidden/>
          </w:rPr>
          <w:instrText xml:space="preserve"> PAGEREF _Toc80454734 \h </w:instrText>
        </w:r>
        <w:r>
          <w:rPr>
            <w:noProof/>
            <w:webHidden/>
          </w:rPr>
        </w:r>
        <w:r>
          <w:rPr>
            <w:noProof/>
            <w:webHidden/>
          </w:rPr>
          <w:fldChar w:fldCharType="separate"/>
        </w:r>
        <w:r w:rsidR="007268EA">
          <w:rPr>
            <w:noProof/>
            <w:webHidden/>
          </w:rPr>
          <w:t>40</w:t>
        </w:r>
        <w:r>
          <w:rPr>
            <w:noProof/>
            <w:webHidden/>
          </w:rPr>
          <w:fldChar w:fldCharType="end"/>
        </w:r>
      </w:hyperlink>
    </w:p>
    <w:p w14:paraId="5A66A810" w14:textId="5E50B175" w:rsidR="00681C92" w:rsidRPr="00DF10E5" w:rsidRDefault="00681C92">
      <w:pPr>
        <w:pStyle w:val="TOC1"/>
        <w:rPr>
          <w:rFonts w:ascii="Calibri" w:eastAsia="Yu Mincho" w:hAnsi="Calibri"/>
          <w:noProof/>
          <w:szCs w:val="22"/>
        </w:rPr>
      </w:pPr>
      <w:hyperlink w:anchor="_Toc80454735" w:history="1">
        <w:r w:rsidRPr="00FF3861">
          <w:rPr>
            <w:rStyle w:val="Hyperlink"/>
            <w:noProof/>
          </w:rPr>
          <w:t>Custom Shortcut Keys</w:t>
        </w:r>
        <w:r>
          <w:rPr>
            <w:noProof/>
            <w:webHidden/>
          </w:rPr>
          <w:tab/>
        </w:r>
        <w:r>
          <w:rPr>
            <w:noProof/>
            <w:webHidden/>
          </w:rPr>
          <w:fldChar w:fldCharType="begin"/>
        </w:r>
        <w:r>
          <w:rPr>
            <w:noProof/>
            <w:webHidden/>
          </w:rPr>
          <w:instrText xml:space="preserve"> PAGEREF _Toc80454735 \h </w:instrText>
        </w:r>
        <w:r>
          <w:rPr>
            <w:noProof/>
            <w:webHidden/>
          </w:rPr>
        </w:r>
        <w:r>
          <w:rPr>
            <w:noProof/>
            <w:webHidden/>
          </w:rPr>
          <w:fldChar w:fldCharType="separate"/>
        </w:r>
        <w:r w:rsidR="007268EA">
          <w:rPr>
            <w:noProof/>
            <w:webHidden/>
          </w:rPr>
          <w:t>42</w:t>
        </w:r>
        <w:r>
          <w:rPr>
            <w:noProof/>
            <w:webHidden/>
          </w:rPr>
          <w:fldChar w:fldCharType="end"/>
        </w:r>
      </w:hyperlink>
    </w:p>
    <w:p w14:paraId="2F4A62DA" w14:textId="28C59CFA" w:rsidR="00681C92" w:rsidRPr="00DF10E5" w:rsidRDefault="00681C92">
      <w:pPr>
        <w:pStyle w:val="TOC2"/>
        <w:tabs>
          <w:tab w:val="right" w:leader="dot" w:pos="8630"/>
        </w:tabs>
        <w:rPr>
          <w:rFonts w:ascii="Calibri" w:eastAsia="Yu Mincho" w:hAnsi="Calibri"/>
          <w:noProof/>
          <w:szCs w:val="22"/>
        </w:rPr>
      </w:pPr>
      <w:hyperlink w:anchor="_Toc80454736" w:history="1">
        <w:r w:rsidRPr="00FF3861">
          <w:rPr>
            <w:rStyle w:val="Hyperlink"/>
            <w:noProof/>
          </w:rPr>
          <w:t>XR Vessel Custom Shortcut Keys</w:t>
        </w:r>
        <w:r>
          <w:rPr>
            <w:noProof/>
            <w:webHidden/>
          </w:rPr>
          <w:tab/>
        </w:r>
        <w:r>
          <w:rPr>
            <w:noProof/>
            <w:webHidden/>
          </w:rPr>
          <w:fldChar w:fldCharType="begin"/>
        </w:r>
        <w:r>
          <w:rPr>
            <w:noProof/>
            <w:webHidden/>
          </w:rPr>
          <w:instrText xml:space="preserve"> PAGEREF _Toc80454736 \h </w:instrText>
        </w:r>
        <w:r>
          <w:rPr>
            <w:noProof/>
            <w:webHidden/>
          </w:rPr>
        </w:r>
        <w:r>
          <w:rPr>
            <w:noProof/>
            <w:webHidden/>
          </w:rPr>
          <w:fldChar w:fldCharType="separate"/>
        </w:r>
        <w:r w:rsidR="007268EA">
          <w:rPr>
            <w:noProof/>
            <w:webHidden/>
          </w:rPr>
          <w:t>43</w:t>
        </w:r>
        <w:r>
          <w:rPr>
            <w:noProof/>
            <w:webHidden/>
          </w:rPr>
          <w:fldChar w:fldCharType="end"/>
        </w:r>
      </w:hyperlink>
    </w:p>
    <w:p w14:paraId="53BF1465" w14:textId="3BC6BD6D" w:rsidR="00681C92" w:rsidRPr="00DF10E5" w:rsidRDefault="00681C92">
      <w:pPr>
        <w:pStyle w:val="TOC2"/>
        <w:tabs>
          <w:tab w:val="right" w:leader="dot" w:pos="8630"/>
        </w:tabs>
        <w:rPr>
          <w:rFonts w:ascii="Calibri" w:eastAsia="Yu Mincho" w:hAnsi="Calibri"/>
          <w:noProof/>
          <w:szCs w:val="22"/>
        </w:rPr>
      </w:pPr>
      <w:hyperlink w:anchor="_Toc80454737" w:history="1">
        <w:r w:rsidRPr="00FF3861">
          <w:rPr>
            <w:rStyle w:val="Hyperlink"/>
            <w:noProof/>
          </w:rPr>
          <w:t>XR Attitude Hold Shortcut Keys</w:t>
        </w:r>
        <w:r>
          <w:rPr>
            <w:noProof/>
            <w:webHidden/>
          </w:rPr>
          <w:tab/>
        </w:r>
        <w:r>
          <w:rPr>
            <w:noProof/>
            <w:webHidden/>
          </w:rPr>
          <w:fldChar w:fldCharType="begin"/>
        </w:r>
        <w:r>
          <w:rPr>
            <w:noProof/>
            <w:webHidden/>
          </w:rPr>
          <w:instrText xml:space="preserve"> PAGEREF _Toc80454737 \h </w:instrText>
        </w:r>
        <w:r>
          <w:rPr>
            <w:noProof/>
            <w:webHidden/>
          </w:rPr>
        </w:r>
        <w:r>
          <w:rPr>
            <w:noProof/>
            <w:webHidden/>
          </w:rPr>
          <w:fldChar w:fldCharType="separate"/>
        </w:r>
        <w:r w:rsidR="007268EA">
          <w:rPr>
            <w:noProof/>
            <w:webHidden/>
          </w:rPr>
          <w:t>46</w:t>
        </w:r>
        <w:r>
          <w:rPr>
            <w:noProof/>
            <w:webHidden/>
          </w:rPr>
          <w:fldChar w:fldCharType="end"/>
        </w:r>
      </w:hyperlink>
    </w:p>
    <w:p w14:paraId="647E404E" w14:textId="7450BD59" w:rsidR="00681C92" w:rsidRPr="00DF10E5" w:rsidRDefault="00681C92">
      <w:pPr>
        <w:pStyle w:val="TOC2"/>
        <w:tabs>
          <w:tab w:val="right" w:leader="dot" w:pos="8630"/>
        </w:tabs>
        <w:rPr>
          <w:rFonts w:ascii="Calibri" w:eastAsia="Yu Mincho" w:hAnsi="Calibri"/>
          <w:noProof/>
          <w:szCs w:val="22"/>
        </w:rPr>
      </w:pPr>
      <w:hyperlink w:anchor="_Toc80454738" w:history="1">
        <w:r w:rsidRPr="00FF3861">
          <w:rPr>
            <w:rStyle w:val="Hyperlink"/>
            <w:noProof/>
          </w:rPr>
          <w:t>XR Descent Hold Shortcut Keys</w:t>
        </w:r>
        <w:r>
          <w:rPr>
            <w:noProof/>
            <w:webHidden/>
          </w:rPr>
          <w:tab/>
        </w:r>
        <w:r>
          <w:rPr>
            <w:noProof/>
            <w:webHidden/>
          </w:rPr>
          <w:fldChar w:fldCharType="begin"/>
        </w:r>
        <w:r>
          <w:rPr>
            <w:noProof/>
            <w:webHidden/>
          </w:rPr>
          <w:instrText xml:space="preserve"> PAGEREF _Toc80454738 \h </w:instrText>
        </w:r>
        <w:r>
          <w:rPr>
            <w:noProof/>
            <w:webHidden/>
          </w:rPr>
        </w:r>
        <w:r>
          <w:rPr>
            <w:noProof/>
            <w:webHidden/>
          </w:rPr>
          <w:fldChar w:fldCharType="separate"/>
        </w:r>
        <w:r w:rsidR="007268EA">
          <w:rPr>
            <w:noProof/>
            <w:webHidden/>
          </w:rPr>
          <w:t>46</w:t>
        </w:r>
        <w:r>
          <w:rPr>
            <w:noProof/>
            <w:webHidden/>
          </w:rPr>
          <w:fldChar w:fldCharType="end"/>
        </w:r>
      </w:hyperlink>
    </w:p>
    <w:p w14:paraId="5A75D377" w14:textId="4F13548D" w:rsidR="00681C92" w:rsidRPr="00DF10E5" w:rsidRDefault="00681C92">
      <w:pPr>
        <w:pStyle w:val="TOC2"/>
        <w:tabs>
          <w:tab w:val="right" w:leader="dot" w:pos="8630"/>
        </w:tabs>
        <w:rPr>
          <w:rFonts w:ascii="Calibri" w:eastAsia="Yu Mincho" w:hAnsi="Calibri"/>
          <w:noProof/>
          <w:szCs w:val="22"/>
        </w:rPr>
      </w:pPr>
      <w:hyperlink w:anchor="_Toc80454739" w:history="1">
        <w:r w:rsidRPr="00FF3861">
          <w:rPr>
            <w:rStyle w:val="Hyperlink"/>
            <w:noProof/>
          </w:rPr>
          <w:t>XR Airspeed Hold Shortcut Keys</w:t>
        </w:r>
        <w:r>
          <w:rPr>
            <w:noProof/>
            <w:webHidden/>
          </w:rPr>
          <w:tab/>
        </w:r>
        <w:r>
          <w:rPr>
            <w:noProof/>
            <w:webHidden/>
          </w:rPr>
          <w:fldChar w:fldCharType="begin"/>
        </w:r>
        <w:r>
          <w:rPr>
            <w:noProof/>
            <w:webHidden/>
          </w:rPr>
          <w:instrText xml:space="preserve"> PAGEREF _Toc80454739 \h </w:instrText>
        </w:r>
        <w:r>
          <w:rPr>
            <w:noProof/>
            <w:webHidden/>
          </w:rPr>
        </w:r>
        <w:r>
          <w:rPr>
            <w:noProof/>
            <w:webHidden/>
          </w:rPr>
          <w:fldChar w:fldCharType="separate"/>
        </w:r>
        <w:r w:rsidR="007268EA">
          <w:rPr>
            <w:noProof/>
            <w:webHidden/>
          </w:rPr>
          <w:t>47</w:t>
        </w:r>
        <w:r>
          <w:rPr>
            <w:noProof/>
            <w:webHidden/>
          </w:rPr>
          <w:fldChar w:fldCharType="end"/>
        </w:r>
      </w:hyperlink>
    </w:p>
    <w:p w14:paraId="753E61FB" w14:textId="0B5B5DA6" w:rsidR="00681C92" w:rsidRPr="00DF10E5" w:rsidRDefault="00681C92">
      <w:pPr>
        <w:pStyle w:val="TOC1"/>
        <w:rPr>
          <w:rFonts w:ascii="Calibri" w:eastAsia="Yu Mincho" w:hAnsi="Calibri"/>
          <w:noProof/>
          <w:szCs w:val="22"/>
        </w:rPr>
      </w:pPr>
      <w:hyperlink w:anchor="_Toc80454740" w:history="1">
        <w:r w:rsidRPr="00FF3861">
          <w:rPr>
            <w:rStyle w:val="Hyperlink"/>
            <w:noProof/>
          </w:rPr>
          <w:t>Center-of-Gravity Shifting</w:t>
        </w:r>
        <w:r>
          <w:rPr>
            <w:noProof/>
            <w:webHidden/>
          </w:rPr>
          <w:tab/>
        </w:r>
        <w:r>
          <w:rPr>
            <w:noProof/>
            <w:webHidden/>
          </w:rPr>
          <w:fldChar w:fldCharType="begin"/>
        </w:r>
        <w:r>
          <w:rPr>
            <w:noProof/>
            <w:webHidden/>
          </w:rPr>
          <w:instrText xml:space="preserve"> PAGEREF _Toc80454740 \h </w:instrText>
        </w:r>
        <w:r>
          <w:rPr>
            <w:noProof/>
            <w:webHidden/>
          </w:rPr>
        </w:r>
        <w:r>
          <w:rPr>
            <w:noProof/>
            <w:webHidden/>
          </w:rPr>
          <w:fldChar w:fldCharType="separate"/>
        </w:r>
        <w:r w:rsidR="007268EA">
          <w:rPr>
            <w:noProof/>
            <w:webHidden/>
          </w:rPr>
          <w:t>47</w:t>
        </w:r>
        <w:r>
          <w:rPr>
            <w:noProof/>
            <w:webHidden/>
          </w:rPr>
          <w:fldChar w:fldCharType="end"/>
        </w:r>
      </w:hyperlink>
    </w:p>
    <w:p w14:paraId="7541CDA5" w14:textId="4D391421" w:rsidR="00681C92" w:rsidRPr="00DF10E5" w:rsidRDefault="00681C92">
      <w:pPr>
        <w:pStyle w:val="TOC1"/>
        <w:rPr>
          <w:rFonts w:ascii="Calibri" w:eastAsia="Yu Mincho" w:hAnsi="Calibri"/>
          <w:noProof/>
          <w:szCs w:val="22"/>
        </w:rPr>
      </w:pPr>
      <w:hyperlink w:anchor="_Toc80454741" w:history="1">
        <w:r w:rsidRPr="00FF3861">
          <w:rPr>
            <w:rStyle w:val="Hyperlink"/>
            <w:noProof/>
          </w:rPr>
          <w:t>Using the Multi-Display-Area (MDA)</w:t>
        </w:r>
        <w:r>
          <w:rPr>
            <w:noProof/>
            <w:webHidden/>
          </w:rPr>
          <w:tab/>
        </w:r>
        <w:r>
          <w:rPr>
            <w:noProof/>
            <w:webHidden/>
          </w:rPr>
          <w:fldChar w:fldCharType="begin"/>
        </w:r>
        <w:r>
          <w:rPr>
            <w:noProof/>
            <w:webHidden/>
          </w:rPr>
          <w:instrText xml:space="preserve"> PAGEREF _Toc80454741 \h </w:instrText>
        </w:r>
        <w:r>
          <w:rPr>
            <w:noProof/>
            <w:webHidden/>
          </w:rPr>
        </w:r>
        <w:r>
          <w:rPr>
            <w:noProof/>
            <w:webHidden/>
          </w:rPr>
          <w:fldChar w:fldCharType="separate"/>
        </w:r>
        <w:r w:rsidR="007268EA">
          <w:rPr>
            <w:noProof/>
            <w:webHidden/>
          </w:rPr>
          <w:t>49</w:t>
        </w:r>
        <w:r>
          <w:rPr>
            <w:noProof/>
            <w:webHidden/>
          </w:rPr>
          <w:fldChar w:fldCharType="end"/>
        </w:r>
      </w:hyperlink>
    </w:p>
    <w:p w14:paraId="787B2FB2" w14:textId="47489EF4" w:rsidR="00681C92" w:rsidRPr="00DF10E5" w:rsidRDefault="00681C92">
      <w:pPr>
        <w:pStyle w:val="TOC1"/>
        <w:rPr>
          <w:rFonts w:ascii="Calibri" w:eastAsia="Yu Mincho" w:hAnsi="Calibri"/>
          <w:noProof/>
          <w:szCs w:val="22"/>
        </w:rPr>
      </w:pPr>
      <w:hyperlink w:anchor="_Toc80454742" w:history="1">
        <w:r w:rsidRPr="00FF3861">
          <w:rPr>
            <w:rStyle w:val="Hyperlink"/>
            <w:noProof/>
          </w:rPr>
          <w:t>Walkthrough: Launch from KSC to Low-Earth-Orbit</w:t>
        </w:r>
        <w:r>
          <w:rPr>
            <w:noProof/>
            <w:webHidden/>
          </w:rPr>
          <w:tab/>
        </w:r>
        <w:r>
          <w:rPr>
            <w:noProof/>
            <w:webHidden/>
          </w:rPr>
          <w:fldChar w:fldCharType="begin"/>
        </w:r>
        <w:r>
          <w:rPr>
            <w:noProof/>
            <w:webHidden/>
          </w:rPr>
          <w:instrText xml:space="preserve"> PAGEREF _Toc80454742 \h </w:instrText>
        </w:r>
        <w:r>
          <w:rPr>
            <w:noProof/>
            <w:webHidden/>
          </w:rPr>
        </w:r>
        <w:r>
          <w:rPr>
            <w:noProof/>
            <w:webHidden/>
          </w:rPr>
          <w:fldChar w:fldCharType="separate"/>
        </w:r>
        <w:r w:rsidR="007268EA">
          <w:rPr>
            <w:noProof/>
            <w:webHidden/>
          </w:rPr>
          <w:t>50</w:t>
        </w:r>
        <w:r>
          <w:rPr>
            <w:noProof/>
            <w:webHidden/>
          </w:rPr>
          <w:fldChar w:fldCharType="end"/>
        </w:r>
      </w:hyperlink>
    </w:p>
    <w:p w14:paraId="28E1AA24" w14:textId="48E32B92" w:rsidR="00681C92" w:rsidRPr="00DF10E5" w:rsidRDefault="00681C92">
      <w:pPr>
        <w:pStyle w:val="TOC1"/>
        <w:rPr>
          <w:rFonts w:ascii="Calibri" w:eastAsia="Yu Mincho" w:hAnsi="Calibri"/>
          <w:noProof/>
          <w:szCs w:val="22"/>
        </w:rPr>
      </w:pPr>
      <w:hyperlink w:anchor="_Toc80454743" w:history="1">
        <w:r w:rsidRPr="00FF3861">
          <w:rPr>
            <w:rStyle w:val="Hyperlink"/>
            <w:noProof/>
          </w:rPr>
          <w:t>Fuel and Oxygen Consumables Management</w:t>
        </w:r>
        <w:r>
          <w:rPr>
            <w:noProof/>
            <w:webHidden/>
          </w:rPr>
          <w:tab/>
        </w:r>
        <w:r>
          <w:rPr>
            <w:noProof/>
            <w:webHidden/>
          </w:rPr>
          <w:fldChar w:fldCharType="begin"/>
        </w:r>
        <w:r>
          <w:rPr>
            <w:noProof/>
            <w:webHidden/>
          </w:rPr>
          <w:instrText xml:space="preserve"> PAGEREF _Toc80454743 \h </w:instrText>
        </w:r>
        <w:r>
          <w:rPr>
            <w:noProof/>
            <w:webHidden/>
          </w:rPr>
        </w:r>
        <w:r>
          <w:rPr>
            <w:noProof/>
            <w:webHidden/>
          </w:rPr>
          <w:fldChar w:fldCharType="separate"/>
        </w:r>
        <w:r w:rsidR="007268EA">
          <w:rPr>
            <w:noProof/>
            <w:webHidden/>
          </w:rPr>
          <w:t>59</w:t>
        </w:r>
        <w:r>
          <w:rPr>
            <w:noProof/>
            <w:webHidden/>
          </w:rPr>
          <w:fldChar w:fldCharType="end"/>
        </w:r>
      </w:hyperlink>
    </w:p>
    <w:p w14:paraId="7448DEE6" w14:textId="2497FD82" w:rsidR="00681C92" w:rsidRPr="00DF10E5" w:rsidRDefault="00681C92">
      <w:pPr>
        <w:pStyle w:val="TOC2"/>
        <w:tabs>
          <w:tab w:val="right" w:leader="dot" w:pos="8630"/>
        </w:tabs>
        <w:rPr>
          <w:rFonts w:ascii="Calibri" w:eastAsia="Yu Mincho" w:hAnsi="Calibri"/>
          <w:noProof/>
          <w:szCs w:val="22"/>
        </w:rPr>
      </w:pPr>
      <w:hyperlink w:anchor="_Toc80454744" w:history="1">
        <w:r w:rsidRPr="00FF3861">
          <w:rPr>
            <w:rStyle w:val="Hyperlink"/>
            <w:noProof/>
          </w:rPr>
          <w:t>Replenishing Fuel and LOX Tanks</w:t>
        </w:r>
        <w:r>
          <w:rPr>
            <w:noProof/>
            <w:webHidden/>
          </w:rPr>
          <w:tab/>
        </w:r>
        <w:r>
          <w:rPr>
            <w:noProof/>
            <w:webHidden/>
          </w:rPr>
          <w:fldChar w:fldCharType="begin"/>
        </w:r>
        <w:r>
          <w:rPr>
            <w:noProof/>
            <w:webHidden/>
          </w:rPr>
          <w:instrText xml:space="preserve"> PAGEREF _Toc80454744 \h </w:instrText>
        </w:r>
        <w:r>
          <w:rPr>
            <w:noProof/>
            <w:webHidden/>
          </w:rPr>
        </w:r>
        <w:r>
          <w:rPr>
            <w:noProof/>
            <w:webHidden/>
          </w:rPr>
          <w:fldChar w:fldCharType="separate"/>
        </w:r>
        <w:r w:rsidR="007268EA">
          <w:rPr>
            <w:noProof/>
            <w:webHidden/>
          </w:rPr>
          <w:t>59</w:t>
        </w:r>
        <w:r>
          <w:rPr>
            <w:noProof/>
            <w:webHidden/>
          </w:rPr>
          <w:fldChar w:fldCharType="end"/>
        </w:r>
      </w:hyperlink>
    </w:p>
    <w:p w14:paraId="2A9C03C2" w14:textId="7226F669" w:rsidR="00681C92" w:rsidRPr="00DF10E5" w:rsidRDefault="00681C92">
      <w:pPr>
        <w:pStyle w:val="TOC2"/>
        <w:tabs>
          <w:tab w:val="right" w:leader="dot" w:pos="8630"/>
        </w:tabs>
        <w:rPr>
          <w:rFonts w:ascii="Calibri" w:eastAsia="Yu Mincho" w:hAnsi="Calibri"/>
          <w:noProof/>
          <w:szCs w:val="22"/>
        </w:rPr>
      </w:pPr>
      <w:hyperlink w:anchor="_Toc80454745" w:history="1">
        <w:r w:rsidRPr="00FF3861">
          <w:rPr>
            <w:rStyle w:val="Hyperlink"/>
            <w:noProof/>
          </w:rPr>
          <w:t>XR2/XR5 Only: Using Payload Bay Fuel/LOX Tanks</w:t>
        </w:r>
        <w:r>
          <w:rPr>
            <w:noProof/>
            <w:webHidden/>
          </w:rPr>
          <w:tab/>
        </w:r>
        <w:r>
          <w:rPr>
            <w:noProof/>
            <w:webHidden/>
          </w:rPr>
          <w:fldChar w:fldCharType="begin"/>
        </w:r>
        <w:r>
          <w:rPr>
            <w:noProof/>
            <w:webHidden/>
          </w:rPr>
          <w:instrText xml:space="preserve"> PAGEREF _Toc80454745 \h </w:instrText>
        </w:r>
        <w:r>
          <w:rPr>
            <w:noProof/>
            <w:webHidden/>
          </w:rPr>
        </w:r>
        <w:r>
          <w:rPr>
            <w:noProof/>
            <w:webHidden/>
          </w:rPr>
          <w:fldChar w:fldCharType="separate"/>
        </w:r>
        <w:r w:rsidR="007268EA">
          <w:rPr>
            <w:noProof/>
            <w:webHidden/>
          </w:rPr>
          <w:t>63</w:t>
        </w:r>
        <w:r>
          <w:rPr>
            <w:noProof/>
            <w:webHidden/>
          </w:rPr>
          <w:fldChar w:fldCharType="end"/>
        </w:r>
      </w:hyperlink>
    </w:p>
    <w:p w14:paraId="3E48FA06" w14:textId="269C1A99" w:rsidR="00681C92" w:rsidRPr="00DF10E5" w:rsidRDefault="00681C92">
      <w:pPr>
        <w:pStyle w:val="TOC1"/>
        <w:rPr>
          <w:rFonts w:ascii="Calibri" w:eastAsia="Yu Mincho" w:hAnsi="Calibri"/>
          <w:noProof/>
          <w:szCs w:val="22"/>
        </w:rPr>
      </w:pPr>
      <w:hyperlink w:anchor="_Toc80454746" w:history="1">
        <w:r w:rsidRPr="00FF3861">
          <w:rPr>
            <w:rStyle w:val="Hyperlink"/>
            <w:noProof/>
          </w:rPr>
          <w:t>Coolant Temperature Management</w:t>
        </w:r>
        <w:r>
          <w:rPr>
            <w:noProof/>
            <w:webHidden/>
          </w:rPr>
          <w:tab/>
        </w:r>
        <w:r>
          <w:rPr>
            <w:noProof/>
            <w:webHidden/>
          </w:rPr>
          <w:fldChar w:fldCharType="begin"/>
        </w:r>
        <w:r>
          <w:rPr>
            <w:noProof/>
            <w:webHidden/>
          </w:rPr>
          <w:instrText xml:space="preserve"> PAGEREF _Toc80454746 \h </w:instrText>
        </w:r>
        <w:r>
          <w:rPr>
            <w:noProof/>
            <w:webHidden/>
          </w:rPr>
        </w:r>
        <w:r>
          <w:rPr>
            <w:noProof/>
            <w:webHidden/>
          </w:rPr>
          <w:fldChar w:fldCharType="separate"/>
        </w:r>
        <w:r w:rsidR="007268EA">
          <w:rPr>
            <w:noProof/>
            <w:webHidden/>
          </w:rPr>
          <w:t>64</w:t>
        </w:r>
        <w:r>
          <w:rPr>
            <w:noProof/>
            <w:webHidden/>
          </w:rPr>
          <w:fldChar w:fldCharType="end"/>
        </w:r>
      </w:hyperlink>
    </w:p>
    <w:p w14:paraId="10AC9C23" w14:textId="3A1B706B" w:rsidR="00681C92" w:rsidRPr="00DF10E5" w:rsidRDefault="00681C92">
      <w:pPr>
        <w:pStyle w:val="TOC1"/>
        <w:rPr>
          <w:rFonts w:ascii="Calibri" w:eastAsia="Yu Mincho" w:hAnsi="Calibri"/>
          <w:noProof/>
          <w:szCs w:val="22"/>
        </w:rPr>
      </w:pPr>
      <w:hyperlink w:anchor="_Toc80454747" w:history="1">
        <w:r w:rsidRPr="00FF3861">
          <w:rPr>
            <w:rStyle w:val="Hyperlink"/>
            <w:noProof/>
          </w:rPr>
          <w:t>APU Fuel Management</w:t>
        </w:r>
        <w:r>
          <w:rPr>
            <w:noProof/>
            <w:webHidden/>
          </w:rPr>
          <w:tab/>
        </w:r>
        <w:r>
          <w:rPr>
            <w:noProof/>
            <w:webHidden/>
          </w:rPr>
          <w:fldChar w:fldCharType="begin"/>
        </w:r>
        <w:r>
          <w:rPr>
            <w:noProof/>
            <w:webHidden/>
          </w:rPr>
          <w:instrText xml:space="preserve"> PAGEREF _Toc80454747 \h </w:instrText>
        </w:r>
        <w:r>
          <w:rPr>
            <w:noProof/>
            <w:webHidden/>
          </w:rPr>
        </w:r>
        <w:r>
          <w:rPr>
            <w:noProof/>
            <w:webHidden/>
          </w:rPr>
          <w:fldChar w:fldCharType="separate"/>
        </w:r>
        <w:r w:rsidR="007268EA">
          <w:rPr>
            <w:noProof/>
            <w:webHidden/>
          </w:rPr>
          <w:t>66</w:t>
        </w:r>
        <w:r>
          <w:rPr>
            <w:noProof/>
            <w:webHidden/>
          </w:rPr>
          <w:fldChar w:fldCharType="end"/>
        </w:r>
      </w:hyperlink>
    </w:p>
    <w:p w14:paraId="48EEAA07" w14:textId="2F7B8125" w:rsidR="00681C92" w:rsidRPr="00DF10E5" w:rsidRDefault="00681C92">
      <w:pPr>
        <w:pStyle w:val="TOC1"/>
        <w:rPr>
          <w:rFonts w:ascii="Calibri" w:eastAsia="Yu Mincho" w:hAnsi="Calibri"/>
          <w:noProof/>
          <w:szCs w:val="22"/>
        </w:rPr>
      </w:pPr>
      <w:hyperlink w:anchor="_Toc80454748" w:history="1">
        <w:r w:rsidRPr="00FF3861">
          <w:rPr>
            <w:rStyle w:val="Hyperlink"/>
            <w:noProof/>
          </w:rPr>
          <w:t>M.E.T. and Interval Timers</w:t>
        </w:r>
        <w:r>
          <w:rPr>
            <w:noProof/>
            <w:webHidden/>
          </w:rPr>
          <w:tab/>
        </w:r>
        <w:r>
          <w:rPr>
            <w:noProof/>
            <w:webHidden/>
          </w:rPr>
          <w:fldChar w:fldCharType="begin"/>
        </w:r>
        <w:r>
          <w:rPr>
            <w:noProof/>
            <w:webHidden/>
          </w:rPr>
          <w:instrText xml:space="preserve"> PAGEREF _Toc80454748 \h </w:instrText>
        </w:r>
        <w:r>
          <w:rPr>
            <w:noProof/>
            <w:webHidden/>
          </w:rPr>
        </w:r>
        <w:r>
          <w:rPr>
            <w:noProof/>
            <w:webHidden/>
          </w:rPr>
          <w:fldChar w:fldCharType="separate"/>
        </w:r>
        <w:r w:rsidR="007268EA">
          <w:rPr>
            <w:noProof/>
            <w:webHidden/>
          </w:rPr>
          <w:t>69</w:t>
        </w:r>
        <w:r>
          <w:rPr>
            <w:noProof/>
            <w:webHidden/>
          </w:rPr>
          <w:fldChar w:fldCharType="end"/>
        </w:r>
      </w:hyperlink>
    </w:p>
    <w:p w14:paraId="06FDBB0B" w14:textId="5DD1DA2B" w:rsidR="00681C92" w:rsidRPr="00DF10E5" w:rsidRDefault="00681C92">
      <w:pPr>
        <w:pStyle w:val="TOC1"/>
        <w:rPr>
          <w:rFonts w:ascii="Calibri" w:eastAsia="Yu Mincho" w:hAnsi="Calibri"/>
          <w:noProof/>
          <w:szCs w:val="22"/>
        </w:rPr>
      </w:pPr>
      <w:hyperlink w:anchor="_Toc80454749" w:history="1">
        <w:r w:rsidRPr="00FF3861">
          <w:rPr>
            <w:rStyle w:val="Hyperlink"/>
            <w:noProof/>
          </w:rPr>
          <w:t>Damage and Warning Display</w:t>
        </w:r>
        <w:r>
          <w:rPr>
            <w:noProof/>
            <w:webHidden/>
          </w:rPr>
          <w:tab/>
        </w:r>
        <w:r>
          <w:rPr>
            <w:noProof/>
            <w:webHidden/>
          </w:rPr>
          <w:fldChar w:fldCharType="begin"/>
        </w:r>
        <w:r>
          <w:rPr>
            <w:noProof/>
            <w:webHidden/>
          </w:rPr>
          <w:instrText xml:space="preserve"> PAGEREF _Toc80454749 \h </w:instrText>
        </w:r>
        <w:r>
          <w:rPr>
            <w:noProof/>
            <w:webHidden/>
          </w:rPr>
        </w:r>
        <w:r>
          <w:rPr>
            <w:noProof/>
            <w:webHidden/>
          </w:rPr>
          <w:fldChar w:fldCharType="separate"/>
        </w:r>
        <w:r w:rsidR="007268EA">
          <w:rPr>
            <w:noProof/>
            <w:webHidden/>
          </w:rPr>
          <w:t>70</w:t>
        </w:r>
        <w:r>
          <w:rPr>
            <w:noProof/>
            <w:webHidden/>
          </w:rPr>
          <w:fldChar w:fldCharType="end"/>
        </w:r>
      </w:hyperlink>
    </w:p>
    <w:p w14:paraId="4EFD4912" w14:textId="0CF8BE08" w:rsidR="00681C92" w:rsidRPr="00DF10E5" w:rsidRDefault="00681C92">
      <w:pPr>
        <w:pStyle w:val="TOC1"/>
        <w:rPr>
          <w:rFonts w:ascii="Calibri" w:eastAsia="Yu Mincho" w:hAnsi="Calibri"/>
          <w:noProof/>
          <w:szCs w:val="22"/>
        </w:rPr>
      </w:pPr>
      <w:hyperlink w:anchor="_Toc80454750" w:history="1">
        <w:r w:rsidRPr="00FF3861">
          <w:rPr>
            <w:rStyle w:val="Hyperlink"/>
            <w:noProof/>
          </w:rPr>
          <w:t>Attitude Hold Autopilot</w:t>
        </w:r>
        <w:r>
          <w:rPr>
            <w:noProof/>
            <w:webHidden/>
          </w:rPr>
          <w:tab/>
        </w:r>
        <w:r>
          <w:rPr>
            <w:noProof/>
            <w:webHidden/>
          </w:rPr>
          <w:fldChar w:fldCharType="begin"/>
        </w:r>
        <w:r>
          <w:rPr>
            <w:noProof/>
            <w:webHidden/>
          </w:rPr>
          <w:instrText xml:space="preserve"> PAGEREF _Toc80454750 \h </w:instrText>
        </w:r>
        <w:r>
          <w:rPr>
            <w:noProof/>
            <w:webHidden/>
          </w:rPr>
        </w:r>
        <w:r>
          <w:rPr>
            <w:noProof/>
            <w:webHidden/>
          </w:rPr>
          <w:fldChar w:fldCharType="separate"/>
        </w:r>
        <w:r w:rsidR="007268EA">
          <w:rPr>
            <w:noProof/>
            <w:webHidden/>
          </w:rPr>
          <w:t>72</w:t>
        </w:r>
        <w:r>
          <w:rPr>
            <w:noProof/>
            <w:webHidden/>
          </w:rPr>
          <w:fldChar w:fldCharType="end"/>
        </w:r>
      </w:hyperlink>
    </w:p>
    <w:p w14:paraId="65E91A98" w14:textId="1754C0F4" w:rsidR="00681C92" w:rsidRPr="00DF10E5" w:rsidRDefault="00681C92">
      <w:pPr>
        <w:pStyle w:val="TOC2"/>
        <w:tabs>
          <w:tab w:val="right" w:leader="dot" w:pos="8630"/>
        </w:tabs>
        <w:rPr>
          <w:rFonts w:ascii="Calibri" w:eastAsia="Yu Mincho" w:hAnsi="Calibri"/>
          <w:noProof/>
          <w:szCs w:val="22"/>
        </w:rPr>
      </w:pPr>
      <w:hyperlink w:anchor="_Toc80454751" w:history="1">
        <w:r w:rsidRPr="00FF3861">
          <w:rPr>
            <w:rStyle w:val="Hyperlink"/>
            <w:noProof/>
          </w:rPr>
          <w:t>Reentry Walkthrough</w:t>
        </w:r>
        <w:r>
          <w:rPr>
            <w:noProof/>
            <w:webHidden/>
          </w:rPr>
          <w:tab/>
        </w:r>
        <w:r>
          <w:rPr>
            <w:noProof/>
            <w:webHidden/>
          </w:rPr>
          <w:fldChar w:fldCharType="begin"/>
        </w:r>
        <w:r>
          <w:rPr>
            <w:noProof/>
            <w:webHidden/>
          </w:rPr>
          <w:instrText xml:space="preserve"> PAGEREF _Toc80454751 \h </w:instrText>
        </w:r>
        <w:r>
          <w:rPr>
            <w:noProof/>
            <w:webHidden/>
          </w:rPr>
        </w:r>
        <w:r>
          <w:rPr>
            <w:noProof/>
            <w:webHidden/>
          </w:rPr>
          <w:fldChar w:fldCharType="separate"/>
        </w:r>
        <w:r w:rsidR="007268EA">
          <w:rPr>
            <w:noProof/>
            <w:webHidden/>
          </w:rPr>
          <w:t>75</w:t>
        </w:r>
        <w:r>
          <w:rPr>
            <w:noProof/>
            <w:webHidden/>
          </w:rPr>
          <w:fldChar w:fldCharType="end"/>
        </w:r>
      </w:hyperlink>
    </w:p>
    <w:p w14:paraId="3AAE1801" w14:textId="720305EB" w:rsidR="00681C92" w:rsidRPr="00DF10E5" w:rsidRDefault="00681C92">
      <w:pPr>
        <w:pStyle w:val="TOC1"/>
        <w:rPr>
          <w:rFonts w:ascii="Calibri" w:eastAsia="Yu Mincho" w:hAnsi="Calibri"/>
          <w:noProof/>
          <w:szCs w:val="22"/>
        </w:rPr>
      </w:pPr>
      <w:hyperlink w:anchor="_Toc80454752" w:history="1">
        <w:r w:rsidRPr="00FF3861">
          <w:rPr>
            <w:rStyle w:val="Hyperlink"/>
            <w:noProof/>
          </w:rPr>
          <w:t>Descent Hold Autopilot (Hovering and Landing)</w:t>
        </w:r>
        <w:r>
          <w:rPr>
            <w:noProof/>
            <w:webHidden/>
          </w:rPr>
          <w:tab/>
        </w:r>
        <w:r>
          <w:rPr>
            <w:noProof/>
            <w:webHidden/>
          </w:rPr>
          <w:fldChar w:fldCharType="begin"/>
        </w:r>
        <w:r>
          <w:rPr>
            <w:noProof/>
            <w:webHidden/>
          </w:rPr>
          <w:instrText xml:space="preserve"> PAGEREF _Toc80454752 \h </w:instrText>
        </w:r>
        <w:r>
          <w:rPr>
            <w:noProof/>
            <w:webHidden/>
          </w:rPr>
        </w:r>
        <w:r>
          <w:rPr>
            <w:noProof/>
            <w:webHidden/>
          </w:rPr>
          <w:fldChar w:fldCharType="separate"/>
        </w:r>
        <w:r w:rsidR="007268EA">
          <w:rPr>
            <w:noProof/>
            <w:webHidden/>
          </w:rPr>
          <w:t>80</w:t>
        </w:r>
        <w:r>
          <w:rPr>
            <w:noProof/>
            <w:webHidden/>
          </w:rPr>
          <w:fldChar w:fldCharType="end"/>
        </w:r>
      </w:hyperlink>
    </w:p>
    <w:p w14:paraId="43DBAF96" w14:textId="1B2C0065" w:rsidR="00681C92" w:rsidRPr="00DF10E5" w:rsidRDefault="00681C92">
      <w:pPr>
        <w:pStyle w:val="TOC1"/>
        <w:rPr>
          <w:rFonts w:ascii="Calibri" w:eastAsia="Yu Mincho" w:hAnsi="Calibri"/>
          <w:noProof/>
          <w:szCs w:val="22"/>
        </w:rPr>
      </w:pPr>
      <w:hyperlink w:anchor="_Toc80454753" w:history="1">
        <w:r w:rsidRPr="00FF3861">
          <w:rPr>
            <w:rStyle w:val="Hyperlink"/>
            <w:noProof/>
          </w:rPr>
          <w:t>Airspeed Hold Autopilot</w:t>
        </w:r>
        <w:r>
          <w:rPr>
            <w:noProof/>
            <w:webHidden/>
          </w:rPr>
          <w:tab/>
        </w:r>
        <w:r>
          <w:rPr>
            <w:noProof/>
            <w:webHidden/>
          </w:rPr>
          <w:fldChar w:fldCharType="begin"/>
        </w:r>
        <w:r>
          <w:rPr>
            <w:noProof/>
            <w:webHidden/>
          </w:rPr>
          <w:instrText xml:space="preserve"> PAGEREF _Toc80454753 \h </w:instrText>
        </w:r>
        <w:r>
          <w:rPr>
            <w:noProof/>
            <w:webHidden/>
          </w:rPr>
        </w:r>
        <w:r>
          <w:rPr>
            <w:noProof/>
            <w:webHidden/>
          </w:rPr>
          <w:fldChar w:fldCharType="separate"/>
        </w:r>
        <w:r w:rsidR="007268EA">
          <w:rPr>
            <w:noProof/>
            <w:webHidden/>
          </w:rPr>
          <w:t>83</w:t>
        </w:r>
        <w:r>
          <w:rPr>
            <w:noProof/>
            <w:webHidden/>
          </w:rPr>
          <w:fldChar w:fldCharType="end"/>
        </w:r>
      </w:hyperlink>
    </w:p>
    <w:p w14:paraId="5DEBE36F" w14:textId="68E47141" w:rsidR="00681C92" w:rsidRPr="00DF10E5" w:rsidRDefault="00681C92">
      <w:pPr>
        <w:pStyle w:val="TOC1"/>
        <w:rPr>
          <w:rFonts w:ascii="Calibri" w:eastAsia="Yu Mincho" w:hAnsi="Calibri"/>
          <w:noProof/>
          <w:szCs w:val="22"/>
        </w:rPr>
      </w:pPr>
      <w:hyperlink w:anchor="_Toc80454754" w:history="1">
        <w:r w:rsidRPr="00FF3861">
          <w:rPr>
            <w:rStyle w:val="Hyperlink"/>
            <w:noProof/>
          </w:rPr>
          <w:t>Using the Docking Camera (XR5 Only)</w:t>
        </w:r>
        <w:r>
          <w:rPr>
            <w:noProof/>
            <w:webHidden/>
          </w:rPr>
          <w:tab/>
        </w:r>
        <w:r>
          <w:rPr>
            <w:noProof/>
            <w:webHidden/>
          </w:rPr>
          <w:fldChar w:fldCharType="begin"/>
        </w:r>
        <w:r>
          <w:rPr>
            <w:noProof/>
            <w:webHidden/>
          </w:rPr>
          <w:instrText xml:space="preserve"> PAGEREF _Toc80454754 \h </w:instrText>
        </w:r>
        <w:r>
          <w:rPr>
            <w:noProof/>
            <w:webHidden/>
          </w:rPr>
        </w:r>
        <w:r>
          <w:rPr>
            <w:noProof/>
            <w:webHidden/>
          </w:rPr>
          <w:fldChar w:fldCharType="separate"/>
        </w:r>
        <w:r w:rsidR="007268EA">
          <w:rPr>
            <w:noProof/>
            <w:webHidden/>
          </w:rPr>
          <w:t>86</w:t>
        </w:r>
        <w:r>
          <w:rPr>
            <w:noProof/>
            <w:webHidden/>
          </w:rPr>
          <w:fldChar w:fldCharType="end"/>
        </w:r>
      </w:hyperlink>
    </w:p>
    <w:p w14:paraId="3D810047" w14:textId="225DF297" w:rsidR="00681C92" w:rsidRPr="00DF10E5" w:rsidRDefault="00681C92">
      <w:pPr>
        <w:pStyle w:val="TOC1"/>
        <w:rPr>
          <w:rFonts w:ascii="Calibri" w:eastAsia="Yu Mincho" w:hAnsi="Calibri"/>
          <w:noProof/>
          <w:szCs w:val="22"/>
        </w:rPr>
      </w:pPr>
      <w:hyperlink w:anchor="_Toc80454755" w:history="1">
        <w:r w:rsidRPr="00FF3861">
          <w:rPr>
            <w:rStyle w:val="Hyperlink"/>
            <w:noProof/>
          </w:rPr>
          <w:t>Payload Management (XR2/XR5 Only)</w:t>
        </w:r>
        <w:r>
          <w:rPr>
            <w:noProof/>
            <w:webHidden/>
          </w:rPr>
          <w:tab/>
        </w:r>
        <w:r>
          <w:rPr>
            <w:noProof/>
            <w:webHidden/>
          </w:rPr>
          <w:fldChar w:fldCharType="begin"/>
        </w:r>
        <w:r>
          <w:rPr>
            <w:noProof/>
            <w:webHidden/>
          </w:rPr>
          <w:instrText xml:space="preserve"> PAGEREF _Toc80454755 \h </w:instrText>
        </w:r>
        <w:r>
          <w:rPr>
            <w:noProof/>
            <w:webHidden/>
          </w:rPr>
        </w:r>
        <w:r>
          <w:rPr>
            <w:noProof/>
            <w:webHidden/>
          </w:rPr>
          <w:fldChar w:fldCharType="separate"/>
        </w:r>
        <w:r w:rsidR="007268EA">
          <w:rPr>
            <w:noProof/>
            <w:webHidden/>
          </w:rPr>
          <w:t>88</w:t>
        </w:r>
        <w:r>
          <w:rPr>
            <w:noProof/>
            <w:webHidden/>
          </w:rPr>
          <w:fldChar w:fldCharType="end"/>
        </w:r>
      </w:hyperlink>
    </w:p>
    <w:p w14:paraId="18F46D4D" w14:textId="1AE833A6" w:rsidR="00681C92" w:rsidRPr="00DF10E5" w:rsidRDefault="00681C92">
      <w:pPr>
        <w:pStyle w:val="TOC2"/>
        <w:tabs>
          <w:tab w:val="right" w:leader="dot" w:pos="8630"/>
        </w:tabs>
        <w:rPr>
          <w:rFonts w:ascii="Calibri" w:eastAsia="Yu Mincho" w:hAnsi="Calibri"/>
          <w:noProof/>
          <w:szCs w:val="22"/>
        </w:rPr>
      </w:pPr>
      <w:hyperlink w:anchor="_Toc80454756" w:history="1">
        <w:r w:rsidRPr="00FF3861">
          <w:rPr>
            <w:rStyle w:val="Hyperlink"/>
            <w:noProof/>
          </w:rPr>
          <w:t>UCGO Support</w:t>
        </w:r>
        <w:r>
          <w:rPr>
            <w:noProof/>
            <w:webHidden/>
          </w:rPr>
          <w:tab/>
        </w:r>
        <w:r>
          <w:rPr>
            <w:noProof/>
            <w:webHidden/>
          </w:rPr>
          <w:fldChar w:fldCharType="begin"/>
        </w:r>
        <w:r>
          <w:rPr>
            <w:noProof/>
            <w:webHidden/>
          </w:rPr>
          <w:instrText xml:space="preserve"> PAGEREF _Toc80454756 \h </w:instrText>
        </w:r>
        <w:r>
          <w:rPr>
            <w:noProof/>
            <w:webHidden/>
          </w:rPr>
        </w:r>
        <w:r>
          <w:rPr>
            <w:noProof/>
            <w:webHidden/>
          </w:rPr>
          <w:fldChar w:fldCharType="separate"/>
        </w:r>
        <w:r w:rsidR="007268EA">
          <w:rPr>
            <w:noProof/>
            <w:webHidden/>
          </w:rPr>
          <w:t>91</w:t>
        </w:r>
        <w:r>
          <w:rPr>
            <w:noProof/>
            <w:webHidden/>
          </w:rPr>
          <w:fldChar w:fldCharType="end"/>
        </w:r>
      </w:hyperlink>
    </w:p>
    <w:p w14:paraId="7411DDB7" w14:textId="27F60CAE" w:rsidR="00681C92" w:rsidRPr="00DF10E5" w:rsidRDefault="00681C92">
      <w:pPr>
        <w:pStyle w:val="TOC2"/>
        <w:tabs>
          <w:tab w:val="right" w:leader="dot" w:pos="8630"/>
        </w:tabs>
        <w:rPr>
          <w:rFonts w:ascii="Calibri" w:eastAsia="Yu Mincho" w:hAnsi="Calibri"/>
          <w:noProof/>
          <w:szCs w:val="22"/>
        </w:rPr>
      </w:pPr>
      <w:hyperlink w:anchor="_Toc80454757" w:history="1">
        <w:r w:rsidRPr="00FF3861">
          <w:rPr>
            <w:rStyle w:val="Hyperlink"/>
            <w:noProof/>
          </w:rPr>
          <w:t>Grappling Payloads</w:t>
        </w:r>
        <w:r>
          <w:rPr>
            <w:noProof/>
            <w:webHidden/>
          </w:rPr>
          <w:tab/>
        </w:r>
        <w:r>
          <w:rPr>
            <w:noProof/>
            <w:webHidden/>
          </w:rPr>
          <w:fldChar w:fldCharType="begin"/>
        </w:r>
        <w:r>
          <w:rPr>
            <w:noProof/>
            <w:webHidden/>
          </w:rPr>
          <w:instrText xml:space="preserve"> PAGEREF _Toc80454757 \h </w:instrText>
        </w:r>
        <w:r>
          <w:rPr>
            <w:noProof/>
            <w:webHidden/>
          </w:rPr>
        </w:r>
        <w:r>
          <w:rPr>
            <w:noProof/>
            <w:webHidden/>
          </w:rPr>
          <w:fldChar w:fldCharType="separate"/>
        </w:r>
        <w:r w:rsidR="007268EA">
          <w:rPr>
            <w:noProof/>
            <w:webHidden/>
          </w:rPr>
          <w:t>91</w:t>
        </w:r>
        <w:r>
          <w:rPr>
            <w:noProof/>
            <w:webHidden/>
          </w:rPr>
          <w:fldChar w:fldCharType="end"/>
        </w:r>
      </w:hyperlink>
    </w:p>
    <w:p w14:paraId="6C739EE7" w14:textId="3A5DEA0B" w:rsidR="00681C92" w:rsidRPr="00DF10E5" w:rsidRDefault="00681C92">
      <w:pPr>
        <w:pStyle w:val="TOC2"/>
        <w:tabs>
          <w:tab w:val="right" w:leader="dot" w:pos="8630"/>
        </w:tabs>
        <w:rPr>
          <w:rFonts w:ascii="Calibri" w:eastAsia="Yu Mincho" w:hAnsi="Calibri"/>
          <w:noProof/>
          <w:szCs w:val="22"/>
        </w:rPr>
      </w:pPr>
      <w:hyperlink w:anchor="_Toc80454758" w:history="1">
        <w:r w:rsidRPr="00FF3861">
          <w:rPr>
            <w:rStyle w:val="Hyperlink"/>
            <w:noProof/>
          </w:rPr>
          <w:t>Deploying Payloads</w:t>
        </w:r>
        <w:r>
          <w:rPr>
            <w:noProof/>
            <w:webHidden/>
          </w:rPr>
          <w:tab/>
        </w:r>
        <w:r>
          <w:rPr>
            <w:noProof/>
            <w:webHidden/>
          </w:rPr>
          <w:fldChar w:fldCharType="begin"/>
        </w:r>
        <w:r>
          <w:rPr>
            <w:noProof/>
            <w:webHidden/>
          </w:rPr>
          <w:instrText xml:space="preserve"> PAGEREF _Toc80454758 \h </w:instrText>
        </w:r>
        <w:r>
          <w:rPr>
            <w:noProof/>
            <w:webHidden/>
          </w:rPr>
        </w:r>
        <w:r>
          <w:rPr>
            <w:noProof/>
            <w:webHidden/>
          </w:rPr>
          <w:fldChar w:fldCharType="separate"/>
        </w:r>
        <w:r w:rsidR="007268EA">
          <w:rPr>
            <w:noProof/>
            <w:webHidden/>
          </w:rPr>
          <w:t>95</w:t>
        </w:r>
        <w:r>
          <w:rPr>
            <w:noProof/>
            <w:webHidden/>
          </w:rPr>
          <w:fldChar w:fldCharType="end"/>
        </w:r>
      </w:hyperlink>
    </w:p>
    <w:p w14:paraId="2AA3F3A3" w14:textId="530F3FD7" w:rsidR="00681C92" w:rsidRPr="00DF10E5" w:rsidRDefault="00681C92">
      <w:pPr>
        <w:pStyle w:val="TOC2"/>
        <w:tabs>
          <w:tab w:val="right" w:leader="dot" w:pos="8630"/>
        </w:tabs>
        <w:rPr>
          <w:rFonts w:ascii="Calibri" w:eastAsia="Yu Mincho" w:hAnsi="Calibri"/>
          <w:noProof/>
          <w:szCs w:val="22"/>
        </w:rPr>
      </w:pPr>
      <w:hyperlink w:anchor="_Toc80454759" w:history="1">
        <w:r w:rsidRPr="00FF3861">
          <w:rPr>
            <w:rStyle w:val="Hyperlink"/>
            <w:noProof/>
          </w:rPr>
          <w:t>Using the Payload Editor</w:t>
        </w:r>
        <w:r>
          <w:rPr>
            <w:noProof/>
            <w:webHidden/>
          </w:rPr>
          <w:tab/>
        </w:r>
        <w:r>
          <w:rPr>
            <w:noProof/>
            <w:webHidden/>
          </w:rPr>
          <w:fldChar w:fldCharType="begin"/>
        </w:r>
        <w:r>
          <w:rPr>
            <w:noProof/>
            <w:webHidden/>
          </w:rPr>
          <w:instrText xml:space="preserve"> PAGEREF _Toc80454759 \h </w:instrText>
        </w:r>
        <w:r>
          <w:rPr>
            <w:noProof/>
            <w:webHidden/>
          </w:rPr>
        </w:r>
        <w:r>
          <w:rPr>
            <w:noProof/>
            <w:webHidden/>
          </w:rPr>
          <w:fldChar w:fldCharType="separate"/>
        </w:r>
        <w:r w:rsidR="007268EA">
          <w:rPr>
            <w:noProof/>
            <w:webHidden/>
          </w:rPr>
          <w:t>100</w:t>
        </w:r>
        <w:r>
          <w:rPr>
            <w:noProof/>
            <w:webHidden/>
          </w:rPr>
          <w:fldChar w:fldCharType="end"/>
        </w:r>
      </w:hyperlink>
    </w:p>
    <w:p w14:paraId="6EC68775" w14:textId="2518D382" w:rsidR="00681C92" w:rsidRPr="00DF10E5" w:rsidRDefault="00681C92">
      <w:pPr>
        <w:pStyle w:val="TOC1"/>
        <w:rPr>
          <w:rFonts w:ascii="Calibri" w:eastAsia="Yu Mincho" w:hAnsi="Calibri"/>
          <w:noProof/>
          <w:szCs w:val="22"/>
        </w:rPr>
      </w:pPr>
      <w:hyperlink w:anchor="_Toc80454760" w:history="1">
        <w:r w:rsidRPr="00FF3861">
          <w:rPr>
            <w:rStyle w:val="Hyperlink"/>
            <w:noProof/>
          </w:rPr>
          <w:t>Creating Your Own Payload Module</w:t>
        </w:r>
        <w:r>
          <w:rPr>
            <w:noProof/>
            <w:webHidden/>
          </w:rPr>
          <w:tab/>
        </w:r>
        <w:r>
          <w:rPr>
            <w:noProof/>
            <w:webHidden/>
          </w:rPr>
          <w:fldChar w:fldCharType="begin"/>
        </w:r>
        <w:r>
          <w:rPr>
            <w:noProof/>
            <w:webHidden/>
          </w:rPr>
          <w:instrText xml:space="preserve"> PAGEREF _Toc80454760 \h </w:instrText>
        </w:r>
        <w:r>
          <w:rPr>
            <w:noProof/>
            <w:webHidden/>
          </w:rPr>
        </w:r>
        <w:r>
          <w:rPr>
            <w:noProof/>
            <w:webHidden/>
          </w:rPr>
          <w:fldChar w:fldCharType="separate"/>
        </w:r>
        <w:r w:rsidR="007268EA">
          <w:rPr>
            <w:noProof/>
            <w:webHidden/>
          </w:rPr>
          <w:t>102</w:t>
        </w:r>
        <w:r>
          <w:rPr>
            <w:noProof/>
            <w:webHidden/>
          </w:rPr>
          <w:fldChar w:fldCharType="end"/>
        </w:r>
      </w:hyperlink>
    </w:p>
    <w:p w14:paraId="51478C23" w14:textId="2357CDDC" w:rsidR="00681C92" w:rsidRPr="00DF10E5" w:rsidRDefault="00681C92">
      <w:pPr>
        <w:pStyle w:val="TOC2"/>
        <w:tabs>
          <w:tab w:val="right" w:leader="dot" w:pos="8630"/>
        </w:tabs>
        <w:rPr>
          <w:rFonts w:ascii="Calibri" w:eastAsia="Yu Mincho" w:hAnsi="Calibri"/>
          <w:noProof/>
          <w:szCs w:val="22"/>
        </w:rPr>
      </w:pPr>
      <w:hyperlink w:anchor="_Toc80454761" w:history="1">
        <w:r w:rsidRPr="00FF3861">
          <w:rPr>
            <w:rStyle w:val="Hyperlink"/>
            <w:noProof/>
          </w:rPr>
          <w:t>Publishing Your Payload Module</w:t>
        </w:r>
        <w:r>
          <w:rPr>
            <w:noProof/>
            <w:webHidden/>
          </w:rPr>
          <w:tab/>
        </w:r>
        <w:r>
          <w:rPr>
            <w:noProof/>
            <w:webHidden/>
          </w:rPr>
          <w:fldChar w:fldCharType="begin"/>
        </w:r>
        <w:r>
          <w:rPr>
            <w:noProof/>
            <w:webHidden/>
          </w:rPr>
          <w:instrText xml:space="preserve"> PAGEREF _Toc80454761 \h </w:instrText>
        </w:r>
        <w:r>
          <w:rPr>
            <w:noProof/>
            <w:webHidden/>
          </w:rPr>
        </w:r>
        <w:r>
          <w:rPr>
            <w:noProof/>
            <w:webHidden/>
          </w:rPr>
          <w:fldChar w:fldCharType="separate"/>
        </w:r>
        <w:r w:rsidR="007268EA">
          <w:rPr>
            <w:noProof/>
            <w:webHidden/>
          </w:rPr>
          <w:t>108</w:t>
        </w:r>
        <w:r>
          <w:rPr>
            <w:noProof/>
            <w:webHidden/>
          </w:rPr>
          <w:fldChar w:fldCharType="end"/>
        </w:r>
      </w:hyperlink>
    </w:p>
    <w:p w14:paraId="40D805A3" w14:textId="4932B9A5" w:rsidR="00681C92" w:rsidRPr="00DF10E5" w:rsidRDefault="00681C92">
      <w:pPr>
        <w:pStyle w:val="TOC1"/>
        <w:rPr>
          <w:rFonts w:ascii="Calibri" w:eastAsia="Yu Mincho" w:hAnsi="Calibri"/>
          <w:noProof/>
          <w:szCs w:val="22"/>
        </w:rPr>
      </w:pPr>
      <w:hyperlink w:anchor="_Toc80454762" w:history="1">
        <w:r w:rsidRPr="00FF3861">
          <w:rPr>
            <w:rStyle w:val="Hyperlink"/>
            <w:noProof/>
          </w:rPr>
          <w:t>XR2-01_Bay/XR5-01_Bay Vessel Saved in Scenario Files</w:t>
        </w:r>
        <w:r>
          <w:rPr>
            <w:noProof/>
            <w:webHidden/>
          </w:rPr>
          <w:tab/>
        </w:r>
        <w:r>
          <w:rPr>
            <w:noProof/>
            <w:webHidden/>
          </w:rPr>
          <w:fldChar w:fldCharType="begin"/>
        </w:r>
        <w:r>
          <w:rPr>
            <w:noProof/>
            <w:webHidden/>
          </w:rPr>
          <w:instrText xml:space="preserve"> PAGEREF _Toc80454762 \h </w:instrText>
        </w:r>
        <w:r>
          <w:rPr>
            <w:noProof/>
            <w:webHidden/>
          </w:rPr>
        </w:r>
        <w:r>
          <w:rPr>
            <w:noProof/>
            <w:webHidden/>
          </w:rPr>
          <w:fldChar w:fldCharType="separate"/>
        </w:r>
        <w:r w:rsidR="007268EA">
          <w:rPr>
            <w:noProof/>
            <w:webHidden/>
          </w:rPr>
          <w:t>108</w:t>
        </w:r>
        <w:r>
          <w:rPr>
            <w:noProof/>
            <w:webHidden/>
          </w:rPr>
          <w:fldChar w:fldCharType="end"/>
        </w:r>
      </w:hyperlink>
    </w:p>
    <w:p w14:paraId="3A5D1FC6" w14:textId="00CE9285" w:rsidR="00681C92" w:rsidRPr="00DF10E5" w:rsidRDefault="00681C92">
      <w:pPr>
        <w:pStyle w:val="TOC1"/>
        <w:rPr>
          <w:rFonts w:ascii="Calibri" w:eastAsia="Yu Mincho" w:hAnsi="Calibri"/>
          <w:noProof/>
          <w:szCs w:val="22"/>
        </w:rPr>
      </w:pPr>
      <w:hyperlink w:anchor="_Toc80454763" w:history="1">
        <w:r w:rsidRPr="00FF3861">
          <w:rPr>
            <w:rStyle w:val="Hyperlink"/>
            <w:noProof/>
          </w:rPr>
          <w:t>Installing and Using a Custom Skin</w:t>
        </w:r>
        <w:r>
          <w:rPr>
            <w:noProof/>
            <w:webHidden/>
          </w:rPr>
          <w:tab/>
        </w:r>
        <w:r>
          <w:rPr>
            <w:noProof/>
            <w:webHidden/>
          </w:rPr>
          <w:fldChar w:fldCharType="begin"/>
        </w:r>
        <w:r>
          <w:rPr>
            <w:noProof/>
            <w:webHidden/>
          </w:rPr>
          <w:instrText xml:space="preserve"> PAGEREF _Toc80454763 \h </w:instrText>
        </w:r>
        <w:r>
          <w:rPr>
            <w:noProof/>
            <w:webHidden/>
          </w:rPr>
        </w:r>
        <w:r>
          <w:rPr>
            <w:noProof/>
            <w:webHidden/>
          </w:rPr>
          <w:fldChar w:fldCharType="separate"/>
        </w:r>
        <w:r w:rsidR="007268EA">
          <w:rPr>
            <w:noProof/>
            <w:webHidden/>
          </w:rPr>
          <w:t>109</w:t>
        </w:r>
        <w:r>
          <w:rPr>
            <w:noProof/>
            <w:webHidden/>
          </w:rPr>
          <w:fldChar w:fldCharType="end"/>
        </w:r>
      </w:hyperlink>
    </w:p>
    <w:p w14:paraId="2198B570" w14:textId="5D627963" w:rsidR="00681C92" w:rsidRPr="00DF10E5" w:rsidRDefault="00681C92">
      <w:pPr>
        <w:pStyle w:val="TOC1"/>
        <w:rPr>
          <w:rFonts w:ascii="Calibri" w:eastAsia="Yu Mincho" w:hAnsi="Calibri"/>
          <w:noProof/>
          <w:szCs w:val="22"/>
        </w:rPr>
      </w:pPr>
      <w:hyperlink w:anchor="_Toc80454764" w:history="1">
        <w:r w:rsidRPr="00FF3861">
          <w:rPr>
            <w:rStyle w:val="Hyperlink"/>
            <w:noProof/>
          </w:rPr>
          <w:t>Submitting a Feature Request or Bug Report</w:t>
        </w:r>
        <w:r>
          <w:rPr>
            <w:noProof/>
            <w:webHidden/>
          </w:rPr>
          <w:tab/>
        </w:r>
        <w:r>
          <w:rPr>
            <w:noProof/>
            <w:webHidden/>
          </w:rPr>
          <w:fldChar w:fldCharType="begin"/>
        </w:r>
        <w:r>
          <w:rPr>
            <w:noProof/>
            <w:webHidden/>
          </w:rPr>
          <w:instrText xml:space="preserve"> PAGEREF _Toc80454764 \h </w:instrText>
        </w:r>
        <w:r>
          <w:rPr>
            <w:noProof/>
            <w:webHidden/>
          </w:rPr>
        </w:r>
        <w:r>
          <w:rPr>
            <w:noProof/>
            <w:webHidden/>
          </w:rPr>
          <w:fldChar w:fldCharType="separate"/>
        </w:r>
        <w:r w:rsidR="007268EA">
          <w:rPr>
            <w:noProof/>
            <w:webHidden/>
          </w:rPr>
          <w:t>110</w:t>
        </w:r>
        <w:r>
          <w:rPr>
            <w:noProof/>
            <w:webHidden/>
          </w:rPr>
          <w:fldChar w:fldCharType="end"/>
        </w:r>
      </w:hyperlink>
    </w:p>
    <w:p w14:paraId="7A75609A" w14:textId="5EDE3D54" w:rsidR="00681C92" w:rsidRPr="00DF10E5" w:rsidRDefault="00681C92">
      <w:pPr>
        <w:pStyle w:val="TOC1"/>
        <w:rPr>
          <w:rFonts w:ascii="Calibri" w:eastAsia="Yu Mincho" w:hAnsi="Calibri"/>
          <w:noProof/>
          <w:szCs w:val="22"/>
        </w:rPr>
      </w:pPr>
      <w:hyperlink w:anchor="_Toc80454765" w:history="1">
        <w:r w:rsidRPr="00FF3861">
          <w:rPr>
            <w:rStyle w:val="Hyperlink"/>
            <w:noProof/>
          </w:rPr>
          <w:t>Appendix A: Notes</w:t>
        </w:r>
        <w:r>
          <w:rPr>
            <w:noProof/>
            <w:webHidden/>
          </w:rPr>
          <w:tab/>
        </w:r>
        <w:r>
          <w:rPr>
            <w:noProof/>
            <w:webHidden/>
          </w:rPr>
          <w:fldChar w:fldCharType="begin"/>
        </w:r>
        <w:r>
          <w:rPr>
            <w:noProof/>
            <w:webHidden/>
          </w:rPr>
          <w:instrText xml:space="preserve"> PAGEREF _Toc80454765 \h </w:instrText>
        </w:r>
        <w:r>
          <w:rPr>
            <w:noProof/>
            <w:webHidden/>
          </w:rPr>
        </w:r>
        <w:r>
          <w:rPr>
            <w:noProof/>
            <w:webHidden/>
          </w:rPr>
          <w:fldChar w:fldCharType="separate"/>
        </w:r>
        <w:r w:rsidR="007268EA">
          <w:rPr>
            <w:noProof/>
            <w:webHidden/>
          </w:rPr>
          <w:t>111</w:t>
        </w:r>
        <w:r>
          <w:rPr>
            <w:noProof/>
            <w:webHidden/>
          </w:rPr>
          <w:fldChar w:fldCharType="end"/>
        </w:r>
      </w:hyperlink>
    </w:p>
    <w:p w14:paraId="0407E8C3" w14:textId="5113D4F7" w:rsidR="00681C92" w:rsidRPr="00DF10E5" w:rsidRDefault="00681C92">
      <w:pPr>
        <w:pStyle w:val="TOC1"/>
        <w:rPr>
          <w:rFonts w:ascii="Calibri" w:eastAsia="Yu Mincho" w:hAnsi="Calibri"/>
          <w:noProof/>
          <w:szCs w:val="22"/>
        </w:rPr>
      </w:pPr>
      <w:hyperlink w:anchor="_Toc80454766" w:history="1">
        <w:r w:rsidRPr="00FF3861">
          <w:rPr>
            <w:rStyle w:val="Hyperlink"/>
            <w:noProof/>
          </w:rPr>
          <w:t>Appendix B: Technical Data</w:t>
        </w:r>
        <w:r>
          <w:rPr>
            <w:noProof/>
            <w:webHidden/>
          </w:rPr>
          <w:tab/>
        </w:r>
        <w:r>
          <w:rPr>
            <w:noProof/>
            <w:webHidden/>
          </w:rPr>
          <w:fldChar w:fldCharType="begin"/>
        </w:r>
        <w:r>
          <w:rPr>
            <w:noProof/>
            <w:webHidden/>
          </w:rPr>
          <w:instrText xml:space="preserve"> PAGEREF _Toc80454766 \h </w:instrText>
        </w:r>
        <w:r>
          <w:rPr>
            <w:noProof/>
            <w:webHidden/>
          </w:rPr>
        </w:r>
        <w:r>
          <w:rPr>
            <w:noProof/>
            <w:webHidden/>
          </w:rPr>
          <w:fldChar w:fldCharType="separate"/>
        </w:r>
        <w:r w:rsidR="007268EA">
          <w:rPr>
            <w:noProof/>
            <w:webHidden/>
          </w:rPr>
          <w:t>113</w:t>
        </w:r>
        <w:r>
          <w:rPr>
            <w:noProof/>
            <w:webHidden/>
          </w:rPr>
          <w:fldChar w:fldCharType="end"/>
        </w:r>
      </w:hyperlink>
    </w:p>
    <w:p w14:paraId="7ED88E55" w14:textId="3E793B36" w:rsidR="007B15E2" w:rsidRDefault="006F2CDB">
      <w:pPr>
        <w:rPr>
          <w:sz w:val="24"/>
        </w:rPr>
      </w:pPr>
      <w:r w:rsidRPr="00C444A2">
        <w:rPr>
          <w:szCs w:val="22"/>
        </w:rPr>
        <w:fldChar w:fldCharType="end"/>
      </w:r>
    </w:p>
    <w:p w14:paraId="54D94A17" w14:textId="77777777" w:rsidR="000212AD" w:rsidRDefault="00212FE8" w:rsidP="0039076A">
      <w:pPr>
        <w:jc w:val="center"/>
        <w:rPr>
          <w:sz w:val="24"/>
        </w:rPr>
      </w:pPr>
      <w:r>
        <w:rPr>
          <w:rFonts w:ascii="Tahoma" w:hAnsi="Tahoma" w:cs="Tahoma"/>
          <w:sz w:val="40"/>
          <w:szCs w:val="40"/>
        </w:rPr>
        <w:pict w14:anchorId="12A8CF05">
          <v:shape id="_x0000_i1030" type="#_x0000_t75" style="width:158.4pt;height:57pt">
            <v:imagedata r:id="rId8" o:title="altealogo2"/>
          </v:shape>
        </w:pict>
      </w:r>
    </w:p>
    <w:p w14:paraId="1B79865B" w14:textId="77777777" w:rsidR="00DA3BA3" w:rsidRPr="00231C56" w:rsidRDefault="00DA3BA3" w:rsidP="0019796B">
      <w:pPr>
        <w:jc w:val="center"/>
        <w:rPr>
          <w:rFonts w:ascii="Arial" w:hAnsi="Arial" w:cs="Arial"/>
          <w:i/>
          <w:sz w:val="28"/>
          <w:szCs w:val="28"/>
        </w:rPr>
      </w:pPr>
      <w:r w:rsidRPr="00231C56">
        <w:rPr>
          <w:rFonts w:ascii="Arial" w:hAnsi="Arial" w:cs="Arial"/>
          <w:i/>
          <w:sz w:val="28"/>
          <w:szCs w:val="28"/>
        </w:rPr>
        <w:t>The Future Is Now.</w:t>
      </w:r>
    </w:p>
    <w:p w14:paraId="20241492" w14:textId="77777777" w:rsidR="00DA3BA3" w:rsidRPr="00391AC2" w:rsidRDefault="00DA3BA3" w:rsidP="00537AD3">
      <w:pPr>
        <w:pStyle w:val="Heading1"/>
        <w:rPr>
          <w:b w:val="0"/>
        </w:rPr>
      </w:pPr>
    </w:p>
    <w:p w14:paraId="2335F1C5" w14:textId="77777777" w:rsidR="00D82C06" w:rsidRDefault="00A62A8D" w:rsidP="00D82C06">
      <w:pPr>
        <w:pStyle w:val="Heading1"/>
      </w:pPr>
      <w:bookmarkStart w:id="0" w:name="_Toc80454716"/>
      <w:r>
        <w:t>DG-</w:t>
      </w:r>
      <w:r w:rsidR="00036EB8">
        <w:t xml:space="preserve">XR1 </w:t>
      </w:r>
      <w:r w:rsidR="00D82C06">
        <w:t>Development Team</w:t>
      </w:r>
      <w:bookmarkEnd w:id="0"/>
      <w:r w:rsidR="00744A9B">
        <w:t xml:space="preserve"> </w:t>
      </w:r>
    </w:p>
    <w:p w14:paraId="6788C60A" w14:textId="77777777" w:rsidR="00D82C06" w:rsidRDefault="00D82C06" w:rsidP="00D82C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D82C06" w14:paraId="75A2B1D0" w14:textId="77777777" w:rsidTr="007A797D">
        <w:tc>
          <w:tcPr>
            <w:tcW w:w="2268" w:type="dxa"/>
          </w:tcPr>
          <w:p w14:paraId="052265AC" w14:textId="77777777" w:rsidR="00D82C06" w:rsidRDefault="00D82C06" w:rsidP="00D82C06">
            <w:smartTag w:uri="urn:schemas-microsoft-com:office:smarttags" w:element="PersonName">
              <w:smartTag w:uri="urn:schemas-microsoft-com:office:smarttags" w:element="place">
                <w:r>
                  <w:t>Douglas</w:t>
                </w:r>
              </w:smartTag>
              <w:r>
                <w:t xml:space="preserve"> Beachy</w:t>
              </w:r>
            </w:smartTag>
          </w:p>
        </w:tc>
        <w:tc>
          <w:tcPr>
            <w:tcW w:w="6588" w:type="dxa"/>
          </w:tcPr>
          <w:p w14:paraId="13A32A83" w14:textId="77777777" w:rsidR="00D82C06" w:rsidRDefault="00927E21" w:rsidP="00D82C06">
            <w:r>
              <w:t>Systems d</w:t>
            </w:r>
            <w:r w:rsidR="009A6605">
              <w:t>esign,</w:t>
            </w:r>
            <w:r w:rsidR="00D82C06">
              <w:t xml:space="preserve"> C++ </w:t>
            </w:r>
            <w:r>
              <w:t>c</w:t>
            </w:r>
            <w:r w:rsidR="00D82C06">
              <w:t xml:space="preserve">ode, </w:t>
            </w:r>
            <w:r w:rsidR="00AE2576">
              <w:t xml:space="preserve">2D </w:t>
            </w:r>
            <w:r>
              <w:t>g</w:t>
            </w:r>
            <w:r w:rsidR="00AE2576">
              <w:t xml:space="preserve">raphics, </w:t>
            </w:r>
            <w:r>
              <w:t>d</w:t>
            </w:r>
            <w:r w:rsidR="00AE2576">
              <w:t xml:space="preserve">ialogs, </w:t>
            </w:r>
            <w:r>
              <w:t>e</w:t>
            </w:r>
            <w:r w:rsidR="00D82C06">
              <w:t xml:space="preserve">xterior </w:t>
            </w:r>
            <w:r>
              <w:t>t</w:t>
            </w:r>
            <w:r w:rsidR="00D82C06">
              <w:t xml:space="preserve">extures, </w:t>
            </w:r>
            <w:r>
              <w:t>d</w:t>
            </w:r>
            <w:r w:rsidR="00C1054F">
              <w:t>ocumentation</w:t>
            </w:r>
          </w:p>
        </w:tc>
      </w:tr>
      <w:tr w:rsidR="00D82C06" w14:paraId="10D12F45" w14:textId="77777777" w:rsidTr="007A797D">
        <w:tc>
          <w:tcPr>
            <w:tcW w:w="2268" w:type="dxa"/>
          </w:tcPr>
          <w:p w14:paraId="7D8C6AAD" w14:textId="77777777" w:rsidR="00D82C06" w:rsidRDefault="005251AF" w:rsidP="00D82C06">
            <w:r>
              <w:t>Don Gallagher</w:t>
            </w:r>
          </w:p>
        </w:tc>
        <w:tc>
          <w:tcPr>
            <w:tcW w:w="6588" w:type="dxa"/>
          </w:tcPr>
          <w:p w14:paraId="0EE56144" w14:textId="77777777" w:rsidR="00D82C06" w:rsidRDefault="005251AF" w:rsidP="00D82C06">
            <w:r>
              <w:t xml:space="preserve">3D </w:t>
            </w:r>
            <w:r w:rsidR="00927E21">
              <w:t>m</w:t>
            </w:r>
            <w:r>
              <w:t xml:space="preserve">esh </w:t>
            </w:r>
            <w:r w:rsidR="00927E21">
              <w:t>t</w:t>
            </w:r>
            <w:r>
              <w:t xml:space="preserve">weaks, </w:t>
            </w:r>
            <w:r w:rsidR="00927E21">
              <w:t>h</w:t>
            </w:r>
            <w:r>
              <w:t xml:space="preserve">over </w:t>
            </w:r>
            <w:r w:rsidR="00927E21">
              <w:t>d</w:t>
            </w:r>
            <w:r>
              <w:t xml:space="preserve">oors, SCRAM </w:t>
            </w:r>
            <w:r w:rsidR="00927E21">
              <w:t>d</w:t>
            </w:r>
            <w:r>
              <w:t>oors</w:t>
            </w:r>
          </w:p>
        </w:tc>
      </w:tr>
    </w:tbl>
    <w:p w14:paraId="440F1B12" w14:textId="77777777" w:rsidR="00D82C06" w:rsidRDefault="00D82C06" w:rsidP="00D82C06"/>
    <w:p w14:paraId="128E5370" w14:textId="77777777" w:rsidR="00036EB8" w:rsidRDefault="00036EB8" w:rsidP="00036EB8">
      <w:pPr>
        <w:pStyle w:val="Heading1"/>
      </w:pPr>
      <w:bookmarkStart w:id="1" w:name="_Toc80454717"/>
      <w:r>
        <w:t xml:space="preserve">XR5 </w:t>
      </w:r>
      <w:r w:rsidR="00A62A8D">
        <w:t xml:space="preserve">Vanguard </w:t>
      </w:r>
      <w:r>
        <w:t>Development Team</w:t>
      </w:r>
      <w:bookmarkEnd w:id="1"/>
      <w:r>
        <w:t xml:space="preserve"> </w:t>
      </w:r>
    </w:p>
    <w:p w14:paraId="7923B79E" w14:textId="77777777" w:rsidR="00036EB8" w:rsidRDefault="00036EB8" w:rsidP="00036E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035AA2A6" w14:textId="77777777" w:rsidTr="00D65686">
        <w:tc>
          <w:tcPr>
            <w:tcW w:w="2268" w:type="dxa"/>
          </w:tcPr>
          <w:p w14:paraId="6A48109F" w14:textId="77777777" w:rsidR="00036EB8" w:rsidRDefault="00036EB8" w:rsidP="00D65686">
            <w:smartTag w:uri="urn:schemas-microsoft-com:office:smarttags" w:element="PersonName">
              <w:smartTag w:uri="urn:schemas-microsoft-com:office:smarttags" w:element="place">
                <w:r>
                  <w:t>Douglas</w:t>
                </w:r>
              </w:smartTag>
              <w:r>
                <w:t xml:space="preserve"> Beachy</w:t>
              </w:r>
            </w:smartTag>
          </w:p>
        </w:tc>
        <w:tc>
          <w:tcPr>
            <w:tcW w:w="6588" w:type="dxa"/>
          </w:tcPr>
          <w:p w14:paraId="69B29713" w14:textId="77777777" w:rsidR="00036EB8" w:rsidRDefault="00036EB8" w:rsidP="00E25DC9">
            <w:r>
              <w:t xml:space="preserve">Concept, </w:t>
            </w:r>
            <w:r w:rsidR="00927E21">
              <w:t>s</w:t>
            </w:r>
            <w:r w:rsidR="00666A20">
              <w:t xml:space="preserve">ystems </w:t>
            </w:r>
            <w:r w:rsidR="00927E21">
              <w:t>d</w:t>
            </w:r>
            <w:r>
              <w:t xml:space="preserve">esign, C++ </w:t>
            </w:r>
            <w:r w:rsidR="00927E21">
              <w:t>c</w:t>
            </w:r>
            <w:r>
              <w:t xml:space="preserve">ode, 2D </w:t>
            </w:r>
            <w:r w:rsidR="00927E21">
              <w:t>g</w:t>
            </w:r>
            <w:r>
              <w:t xml:space="preserve">raphics, </w:t>
            </w:r>
            <w:r w:rsidR="00C1054F">
              <w:t>d</w:t>
            </w:r>
            <w:r w:rsidR="00E25DC9">
              <w:t>ialogs</w:t>
            </w:r>
            <w:r>
              <w:t xml:space="preserve">, </w:t>
            </w:r>
            <w:r w:rsidR="00C1054F">
              <w:t>d</w:t>
            </w:r>
            <w:r w:rsidR="00382E70">
              <w:t>ocumentation</w:t>
            </w:r>
          </w:p>
        </w:tc>
      </w:tr>
      <w:tr w:rsidR="00036EB8" w14:paraId="7973D8E1" w14:textId="77777777" w:rsidTr="00D65686">
        <w:tc>
          <w:tcPr>
            <w:tcW w:w="2268" w:type="dxa"/>
          </w:tcPr>
          <w:p w14:paraId="471E7F9D" w14:textId="77777777" w:rsidR="00036EB8" w:rsidRDefault="00036EB8" w:rsidP="00D65686">
            <w:r>
              <w:t>Russell Hicks</w:t>
            </w:r>
          </w:p>
        </w:tc>
        <w:tc>
          <w:tcPr>
            <w:tcW w:w="6588" w:type="dxa"/>
          </w:tcPr>
          <w:p w14:paraId="7812848C" w14:textId="77777777" w:rsidR="00036EB8" w:rsidRDefault="00036EB8" w:rsidP="00E25DC9">
            <w:r>
              <w:t xml:space="preserve">3D </w:t>
            </w:r>
            <w:r w:rsidR="00C1054F">
              <w:t>m</w:t>
            </w:r>
            <w:r>
              <w:t xml:space="preserve">odeling, </w:t>
            </w:r>
            <w:r w:rsidR="00B47685">
              <w:t xml:space="preserve">internal </w:t>
            </w:r>
            <w:r w:rsidR="00E25DC9">
              <w:t>cockpit</w:t>
            </w:r>
            <w:r>
              <w:t xml:space="preserve"> </w:t>
            </w:r>
            <w:r w:rsidR="00C1054F">
              <w:t>t</w:t>
            </w:r>
            <w:r>
              <w:t xml:space="preserve">extures, </w:t>
            </w:r>
            <w:r w:rsidR="00C1054F">
              <w:t>m</w:t>
            </w:r>
            <w:r>
              <w:t xml:space="preserve">odel </w:t>
            </w:r>
            <w:r w:rsidR="00C1054F">
              <w:t>d</w:t>
            </w:r>
            <w:r>
              <w:t xml:space="preserve">esign, </w:t>
            </w:r>
            <w:r w:rsidR="00C1054F">
              <w:t>c</w:t>
            </w:r>
            <w:r>
              <w:t xml:space="preserve">argo </w:t>
            </w:r>
            <w:r w:rsidR="00C1054F">
              <w:t>m</w:t>
            </w:r>
            <w:r>
              <w:t xml:space="preserve">odule </w:t>
            </w:r>
            <w:r w:rsidR="00C1054F">
              <w:t>m</w:t>
            </w:r>
            <w:r>
              <w:t xml:space="preserve">odels, </w:t>
            </w:r>
            <w:r w:rsidR="00C1054F">
              <w:t>s</w:t>
            </w:r>
            <w:r w:rsidRPr="00704799">
              <w:t xml:space="preserve">ome </w:t>
            </w:r>
            <w:r w:rsidR="00C1054F">
              <w:t>a</w:t>
            </w:r>
            <w:r>
              <w:t xml:space="preserve">nimation </w:t>
            </w:r>
            <w:r w:rsidR="00C1054F">
              <w:t>c</w:t>
            </w:r>
            <w:r>
              <w:t>ode</w:t>
            </w:r>
          </w:p>
        </w:tc>
      </w:tr>
      <w:tr w:rsidR="00B47685" w14:paraId="3071F4BB" w14:textId="77777777" w:rsidTr="00D65686">
        <w:tc>
          <w:tcPr>
            <w:tcW w:w="2268" w:type="dxa"/>
          </w:tcPr>
          <w:p w14:paraId="6C5430D6" w14:textId="77777777" w:rsidR="00B47685" w:rsidRDefault="00B47685" w:rsidP="00D65686">
            <w:hyperlink r:id="rId13" w:history="1">
              <w:r w:rsidRPr="00B47685">
                <w:rPr>
                  <w:rStyle w:val="Hyperlink"/>
                </w:rPr>
                <w:t>PennyBlack</w:t>
              </w:r>
            </w:hyperlink>
          </w:p>
        </w:tc>
        <w:tc>
          <w:tcPr>
            <w:tcW w:w="6588" w:type="dxa"/>
          </w:tcPr>
          <w:p w14:paraId="74E280BE" w14:textId="77777777" w:rsidR="00B47685" w:rsidRDefault="00F95DAE" w:rsidP="00F95DAE">
            <w:r>
              <w:t xml:space="preserve">Ship </w:t>
            </w:r>
            <w:r w:rsidR="00B47685">
              <w:t>textures</w:t>
            </w:r>
          </w:p>
        </w:tc>
      </w:tr>
      <w:tr w:rsidR="00B47685" w14:paraId="1E4E0776" w14:textId="77777777" w:rsidTr="00D65686">
        <w:tc>
          <w:tcPr>
            <w:tcW w:w="2268" w:type="dxa"/>
          </w:tcPr>
          <w:p w14:paraId="1EC67F94" w14:textId="77777777" w:rsidR="00B47685" w:rsidRDefault="008D2ED9" w:rsidP="00D65686">
            <w:hyperlink r:id="rId14" w:history="1">
              <w:r w:rsidRPr="008D2ED9">
                <w:rPr>
                  <w:rStyle w:val="Hyperlink"/>
                </w:rPr>
                <w:t>Carmen A</w:t>
              </w:r>
            </w:hyperlink>
          </w:p>
        </w:tc>
        <w:tc>
          <w:tcPr>
            <w:tcW w:w="6588" w:type="dxa"/>
          </w:tcPr>
          <w:p w14:paraId="40191BD8" w14:textId="77777777" w:rsidR="00B47685" w:rsidRDefault="00622AA1" w:rsidP="00622AA1">
            <w:r>
              <w:t>F</w:t>
            </w:r>
            <w:r w:rsidR="009D6C2C">
              <w:t>uel, LOX, &amp; H20 cargo module</w:t>
            </w:r>
            <w:r w:rsidR="00753238">
              <w:t>s</w:t>
            </w:r>
          </w:p>
        </w:tc>
      </w:tr>
      <w:tr w:rsidR="00036EB8" w14:paraId="241EB88D" w14:textId="77777777" w:rsidTr="00D65686">
        <w:tc>
          <w:tcPr>
            <w:tcW w:w="2268" w:type="dxa"/>
          </w:tcPr>
          <w:p w14:paraId="3280F31D" w14:textId="77777777" w:rsidR="00036EB8" w:rsidRDefault="00036EB8" w:rsidP="00D65686">
            <w:smartTag w:uri="urn:schemas-microsoft-com:office:smarttags" w:element="PersonName">
              <w:r>
                <w:t>Tom Fisher</w:t>
              </w:r>
            </w:smartTag>
          </w:p>
        </w:tc>
        <w:tc>
          <w:tcPr>
            <w:tcW w:w="6588" w:type="dxa"/>
          </w:tcPr>
          <w:p w14:paraId="17FB70AF" w14:textId="77777777" w:rsidR="00036EB8" w:rsidRDefault="00036EB8" w:rsidP="00D65686">
            <w:r>
              <w:t xml:space="preserve">AIA </w:t>
            </w:r>
            <w:r w:rsidR="009C109A">
              <w:t>c</w:t>
            </w:r>
            <w:r>
              <w:t xml:space="preserve">argo </w:t>
            </w:r>
            <w:r w:rsidR="009C109A">
              <w:t>m</w:t>
            </w:r>
            <w:r w:rsidR="003132EE">
              <w:t>odule</w:t>
            </w:r>
          </w:p>
        </w:tc>
      </w:tr>
    </w:tbl>
    <w:p w14:paraId="499ABDEF" w14:textId="77777777" w:rsidR="00036EB8" w:rsidRDefault="00036EB8" w:rsidP="00D82C06"/>
    <w:p w14:paraId="507542F4" w14:textId="77777777" w:rsidR="00036EB8" w:rsidRDefault="00036EB8" w:rsidP="00391AC2">
      <w:pPr>
        <w:pStyle w:val="Heading1"/>
        <w:keepLines/>
      </w:pPr>
      <w:bookmarkStart w:id="2" w:name="_Toc80454718"/>
      <w:r>
        <w:t>XR2</w:t>
      </w:r>
      <w:r w:rsidR="00A62A8D">
        <w:t xml:space="preserve"> Rav</w:t>
      </w:r>
      <w:r w:rsidR="00927E21">
        <w:t>en</w:t>
      </w:r>
      <w:r w:rsidR="00A62A8D">
        <w:t>star</w:t>
      </w:r>
      <w:r>
        <w:t xml:space="preserve"> Development Team</w:t>
      </w:r>
      <w:bookmarkEnd w:id="2"/>
      <w:r>
        <w:t xml:space="preserve"> </w:t>
      </w:r>
    </w:p>
    <w:p w14:paraId="3D966F45" w14:textId="77777777" w:rsidR="00036EB8" w:rsidRDefault="00036EB8" w:rsidP="00391AC2">
      <w:pPr>
        <w:keepNext/>
        <w:keepLine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036EB8" w14:paraId="78EB6733" w14:textId="77777777" w:rsidTr="00D65686">
        <w:tc>
          <w:tcPr>
            <w:tcW w:w="2268" w:type="dxa"/>
          </w:tcPr>
          <w:p w14:paraId="4F3781BB" w14:textId="77777777" w:rsidR="00036EB8" w:rsidRDefault="00036EB8" w:rsidP="00391AC2">
            <w:pPr>
              <w:keepNext/>
              <w:keepLines/>
            </w:pPr>
            <w:smartTag w:uri="urn:schemas-microsoft-com:office:smarttags" w:element="PersonName">
              <w:smartTag w:uri="urn:schemas-microsoft-com:office:smarttags" w:element="place">
                <w:r>
                  <w:t>Douglas</w:t>
                </w:r>
              </w:smartTag>
              <w:r>
                <w:t xml:space="preserve"> Beachy</w:t>
              </w:r>
            </w:smartTag>
          </w:p>
        </w:tc>
        <w:tc>
          <w:tcPr>
            <w:tcW w:w="6588" w:type="dxa"/>
          </w:tcPr>
          <w:p w14:paraId="1F78D0B5" w14:textId="77777777" w:rsidR="00036EB8" w:rsidRDefault="00666A20" w:rsidP="00391AC2">
            <w:pPr>
              <w:keepNext/>
              <w:keepLines/>
            </w:pPr>
            <w:r>
              <w:t xml:space="preserve">Systems </w:t>
            </w:r>
            <w:r w:rsidR="00036EB8">
              <w:t xml:space="preserve">Design, C++ </w:t>
            </w:r>
            <w:r w:rsidR="00382E70">
              <w:t>c</w:t>
            </w:r>
            <w:r w:rsidR="00036EB8">
              <w:t xml:space="preserve">ode, 2D </w:t>
            </w:r>
            <w:r w:rsidR="00382E70">
              <w:t>g</w:t>
            </w:r>
            <w:r w:rsidR="00036EB8">
              <w:t xml:space="preserve">raphics, </w:t>
            </w:r>
            <w:r w:rsidR="00382E70">
              <w:t>d</w:t>
            </w:r>
            <w:r w:rsidR="00036EB8">
              <w:t>ialogs,</w:t>
            </w:r>
            <w:r>
              <w:t xml:space="preserve"> </w:t>
            </w:r>
            <w:r w:rsidR="00382E70">
              <w:t>d</w:t>
            </w:r>
            <w:r w:rsidR="00036EB8">
              <w:t>ocumentation.</w:t>
            </w:r>
          </w:p>
        </w:tc>
      </w:tr>
      <w:tr w:rsidR="00036EB8" w14:paraId="54BCBE72" w14:textId="77777777" w:rsidTr="00D65686">
        <w:tc>
          <w:tcPr>
            <w:tcW w:w="2268" w:type="dxa"/>
          </w:tcPr>
          <w:p w14:paraId="79E2F93F" w14:textId="77777777" w:rsidR="00036EB8" w:rsidRDefault="00CB1325" w:rsidP="00391AC2">
            <w:pPr>
              <w:keepNext/>
              <w:keepLines/>
            </w:pPr>
            <w:r>
              <w:t xml:space="preserve">Steve “Coolhand” </w:t>
            </w:r>
            <w:smartTag w:uri="urn:schemas-microsoft-com:office:smarttags" w:element="place">
              <w:smartTag w:uri="urn:schemas-microsoft-com:office:smarttags" w:element="City">
                <w:r>
                  <w:t>Tyler</w:t>
                </w:r>
              </w:smartTag>
            </w:smartTag>
          </w:p>
        </w:tc>
        <w:tc>
          <w:tcPr>
            <w:tcW w:w="6588" w:type="dxa"/>
          </w:tcPr>
          <w:p w14:paraId="1380F17B" w14:textId="77777777" w:rsidR="00036EB8" w:rsidRPr="003C11CF" w:rsidRDefault="000C56E3" w:rsidP="0012720D">
            <w:pPr>
              <w:keepNext/>
              <w:keepLines/>
            </w:pPr>
            <w:r>
              <w:t xml:space="preserve">Concept, model design, </w:t>
            </w:r>
            <w:r w:rsidR="00036EB8">
              <w:t xml:space="preserve">3D </w:t>
            </w:r>
            <w:r w:rsidR="001520C1">
              <w:t>m</w:t>
            </w:r>
            <w:r w:rsidR="00036EB8">
              <w:t xml:space="preserve">odeling, </w:t>
            </w:r>
            <w:r>
              <w:t>t</w:t>
            </w:r>
            <w:r w:rsidR="00036EB8">
              <w:t xml:space="preserve">extures, </w:t>
            </w:r>
            <w:r>
              <w:t>c</w:t>
            </w:r>
            <w:r w:rsidR="00036EB8">
              <w:t xml:space="preserve">argo </w:t>
            </w:r>
            <w:r>
              <w:t>m</w:t>
            </w:r>
            <w:r w:rsidR="00036EB8">
              <w:t xml:space="preserve">odule </w:t>
            </w:r>
            <w:r>
              <w:t>m</w:t>
            </w:r>
            <w:r w:rsidR="00036EB8">
              <w:t>odels</w:t>
            </w:r>
            <w:r w:rsidR="004E429B">
              <w:t>, Lee and Kara astronaut models, XR2 turbopack models</w:t>
            </w:r>
            <w:r w:rsidR="0055664F">
              <w:t>, custom main/hover/RCS/SCRAM sound effects.</w:t>
            </w:r>
          </w:p>
        </w:tc>
      </w:tr>
    </w:tbl>
    <w:p w14:paraId="67E2EF2F" w14:textId="77777777" w:rsidR="00036EB8" w:rsidRDefault="00036EB8" w:rsidP="00D82C06"/>
    <w:p w14:paraId="07FEBAC4" w14:textId="77777777" w:rsidR="002148B9" w:rsidRDefault="002148B9" w:rsidP="002148B9">
      <w:pPr>
        <w:pStyle w:val="Heading1"/>
      </w:pPr>
      <w:bookmarkStart w:id="3" w:name="_Toc80454719"/>
      <w:r>
        <w:lastRenderedPageBreak/>
        <w:t>Voice Actress</w:t>
      </w:r>
      <w:r w:rsidR="00036EB8">
        <w:t xml:space="preserve"> (all vessels)</w:t>
      </w:r>
      <w:bookmarkEnd w:id="3"/>
    </w:p>
    <w:p w14:paraId="524F98C4" w14:textId="77777777" w:rsidR="002148B9" w:rsidRPr="002148B9" w:rsidRDefault="002148B9" w:rsidP="002148B9"/>
    <w:p w14:paraId="52A46D72" w14:textId="157E45AA" w:rsidR="002148B9" w:rsidRDefault="002148B9" w:rsidP="002148B9">
      <w:pPr>
        <w:numPr>
          <w:ilvl w:val="0"/>
          <w:numId w:val="29"/>
        </w:numPr>
      </w:pPr>
      <w:r w:rsidRPr="00744A9B">
        <w:t>Sally Beaumont</w:t>
      </w:r>
      <w:r>
        <w:t xml:space="preserve"> (</w:t>
      </w:r>
      <w:hyperlink r:id="rId15" w:history="1">
        <w:r w:rsidR="00314BC9">
          <w:rPr>
            <w:rStyle w:val="Hyperlink"/>
          </w:rPr>
          <w:t>https://</w:t>
        </w:r>
        <w:r w:rsidR="00904913" w:rsidRPr="007830EB">
          <w:rPr>
            <w:rStyle w:val="Hyperlink"/>
          </w:rPr>
          <w:t>www.sallybeaumont.com/</w:t>
        </w:r>
      </w:hyperlink>
      <w:r>
        <w:t>)</w:t>
      </w:r>
    </w:p>
    <w:p w14:paraId="09078AE1" w14:textId="77777777" w:rsidR="006F79ED" w:rsidRPr="002148B9" w:rsidRDefault="006F79ED" w:rsidP="006F79ED">
      <w:pPr>
        <w:ind w:left="360"/>
      </w:pPr>
    </w:p>
    <w:p w14:paraId="016792C3" w14:textId="77777777" w:rsidR="00862429" w:rsidRDefault="00862429" w:rsidP="00862429">
      <w:pPr>
        <w:pStyle w:val="Heading1"/>
      </w:pPr>
      <w:bookmarkStart w:id="4" w:name="_Toc80454720"/>
      <w:r>
        <w:t>DG-XR1 Beta Testers</w:t>
      </w:r>
      <w:bookmarkEnd w:id="4"/>
    </w:p>
    <w:p w14:paraId="7D75FF14" w14:textId="77777777" w:rsidR="00862429" w:rsidRPr="00C108F0" w:rsidRDefault="00862429" w:rsidP="00862429"/>
    <w:p w14:paraId="32C7A3F8" w14:textId="77777777" w:rsidR="003B2925" w:rsidRDefault="003B2925" w:rsidP="00862429">
      <w:pPr>
        <w:numPr>
          <w:ilvl w:val="0"/>
          <w:numId w:val="24"/>
        </w:numPr>
      </w:pPr>
      <w:r w:rsidRPr="003B2925">
        <w:t>Cale Nicholson</w:t>
      </w:r>
      <w:r w:rsidR="00C938BA">
        <w:t xml:space="preserve"> (</w:t>
      </w:r>
      <w:r w:rsidR="00C938BA" w:rsidRPr="00C938BA">
        <w:t>Cale</w:t>
      </w:r>
      <w:r w:rsidR="00C938BA">
        <w:t>)</w:t>
      </w:r>
    </w:p>
    <w:p w14:paraId="2FEA304B" w14:textId="77777777" w:rsidR="003B2925" w:rsidRDefault="003B2925" w:rsidP="00862429">
      <w:pPr>
        <w:numPr>
          <w:ilvl w:val="0"/>
          <w:numId w:val="24"/>
        </w:numPr>
      </w:pPr>
      <w:r w:rsidRPr="00084D56">
        <w:t>Chris Mueller</w:t>
      </w:r>
      <w:r w:rsidR="00C938BA">
        <w:t xml:space="preserve"> </w:t>
      </w:r>
      <w:r w:rsidR="006D2667">
        <w:t xml:space="preserve"> (</w:t>
      </w:r>
      <w:r w:rsidR="006D2667" w:rsidRPr="006D2667">
        <w:t>BuckTheInfernal</w:t>
      </w:r>
      <w:r w:rsidR="006D2667">
        <w:t>)</w:t>
      </w:r>
    </w:p>
    <w:p w14:paraId="464B86DC" w14:textId="77777777" w:rsidR="003B2925" w:rsidRDefault="003B2925" w:rsidP="00862429">
      <w:pPr>
        <w:numPr>
          <w:ilvl w:val="0"/>
          <w:numId w:val="24"/>
        </w:numPr>
      </w:pPr>
      <w:r>
        <w:t>Ch</w:t>
      </w:r>
      <w:r w:rsidR="005F4DF9">
        <w:t>r</w:t>
      </w:r>
      <w:r>
        <w:t>istopher Turner</w:t>
      </w:r>
      <w:r w:rsidR="00865F42">
        <w:t xml:space="preserve"> (</w:t>
      </w:r>
      <w:r w:rsidR="00865F42" w:rsidRPr="00865F42">
        <w:t>CHRISTU</w:t>
      </w:r>
      <w:r w:rsidR="00865F42">
        <w:t>)</w:t>
      </w:r>
    </w:p>
    <w:p w14:paraId="5A81890D" w14:textId="77777777" w:rsidR="009443AA" w:rsidRDefault="009443AA" w:rsidP="00862429">
      <w:pPr>
        <w:numPr>
          <w:ilvl w:val="0"/>
          <w:numId w:val="24"/>
        </w:numPr>
      </w:pPr>
      <w:r>
        <w:t>Don Gallagher (Donamy)</w:t>
      </w:r>
    </w:p>
    <w:p w14:paraId="36739D7A" w14:textId="77777777" w:rsidR="003B2925" w:rsidRDefault="003B2925" w:rsidP="00862429">
      <w:pPr>
        <w:numPr>
          <w:ilvl w:val="0"/>
          <w:numId w:val="24"/>
        </w:numPr>
      </w:pPr>
      <w:r>
        <w:t>David A. Seiver</w:t>
      </w:r>
      <w:r w:rsidR="006D2667">
        <w:t xml:space="preserve"> </w:t>
      </w:r>
      <w:r w:rsidR="00F17C4D">
        <w:t>(</w:t>
      </w:r>
      <w:r w:rsidR="00F17C4D" w:rsidRPr="00F17C4D">
        <w:t>BigDAS</w:t>
      </w:r>
      <w:r w:rsidR="00F17C4D">
        <w:t>)</w:t>
      </w:r>
    </w:p>
    <w:p w14:paraId="0C6D1E6D" w14:textId="77777777" w:rsidR="003B2925" w:rsidRDefault="003B2925" w:rsidP="00862429">
      <w:pPr>
        <w:numPr>
          <w:ilvl w:val="0"/>
          <w:numId w:val="24"/>
        </w:numPr>
      </w:pPr>
      <w:r>
        <w:t>Franconis Wisard</w:t>
      </w:r>
      <w:r w:rsidR="00C46416">
        <w:t xml:space="preserve"> (</w:t>
      </w:r>
      <w:r w:rsidR="00C46416" w:rsidRPr="00C46416">
        <w:t>Zebuwin</w:t>
      </w:r>
      <w:r w:rsidR="00C46416">
        <w:t>)</w:t>
      </w:r>
    </w:p>
    <w:p w14:paraId="5134EB8D" w14:textId="77777777" w:rsidR="003B2925" w:rsidRDefault="003B2925" w:rsidP="00862429">
      <w:pPr>
        <w:numPr>
          <w:ilvl w:val="0"/>
          <w:numId w:val="24"/>
        </w:numPr>
      </w:pPr>
      <w:r>
        <w:t>Jim Ladmo</w:t>
      </w:r>
      <w:r w:rsidR="00447E43">
        <w:t xml:space="preserve"> (</w:t>
      </w:r>
      <w:r w:rsidR="00447E43" w:rsidRPr="00447E43">
        <w:t>Delboy</w:t>
      </w:r>
      <w:r w:rsidR="00447E43">
        <w:t>)</w:t>
      </w:r>
    </w:p>
    <w:p w14:paraId="763D63A6" w14:textId="77777777" w:rsidR="003B2925" w:rsidRDefault="003B2925" w:rsidP="00862429">
      <w:pPr>
        <w:numPr>
          <w:ilvl w:val="0"/>
          <w:numId w:val="24"/>
        </w:numPr>
      </w:pPr>
      <w:r w:rsidRPr="003B2925">
        <w:t>Jógvan Trondesen</w:t>
      </w:r>
      <w:r w:rsidR="00A30921">
        <w:t xml:space="preserve"> (C</w:t>
      </w:r>
      <w:r w:rsidR="00A30921" w:rsidRPr="00A30921">
        <w:t>3</w:t>
      </w:r>
      <w:r w:rsidR="00A30921">
        <w:t>PO)</w:t>
      </w:r>
    </w:p>
    <w:p w14:paraId="2C24D8EF" w14:textId="77777777" w:rsidR="003B2925" w:rsidRDefault="003B2925" w:rsidP="00862429">
      <w:pPr>
        <w:numPr>
          <w:ilvl w:val="0"/>
          <w:numId w:val="24"/>
        </w:numPr>
      </w:pPr>
      <w:r>
        <w:t>Luca Rizzardi</w:t>
      </w:r>
      <w:r w:rsidR="005E4810">
        <w:t xml:space="preserve"> (</w:t>
      </w:r>
      <w:r w:rsidR="005E4810" w:rsidRPr="005E4810">
        <w:t>rigel489</w:t>
      </w:r>
      <w:r w:rsidR="005E4810">
        <w:t>)</w:t>
      </w:r>
    </w:p>
    <w:p w14:paraId="1CA30598" w14:textId="77777777" w:rsidR="003B2925" w:rsidRDefault="003B2925" w:rsidP="00862429">
      <w:pPr>
        <w:numPr>
          <w:ilvl w:val="0"/>
          <w:numId w:val="24"/>
        </w:numPr>
      </w:pPr>
      <w:r>
        <w:t>Matt Pic</w:t>
      </w:r>
      <w:r w:rsidR="004F36CC">
        <w:t>i</w:t>
      </w:r>
      <w:r>
        <w:t>o</w:t>
      </w:r>
      <w:r w:rsidR="005E4810">
        <w:t xml:space="preserve"> </w:t>
      </w:r>
      <w:r w:rsidR="00403FF5">
        <w:t>(</w:t>
      </w:r>
      <w:r w:rsidR="00403FF5" w:rsidRPr="00403FF5">
        <w:t>Matt P.</w:t>
      </w:r>
      <w:r w:rsidR="00403FF5">
        <w:t>)</w:t>
      </w:r>
    </w:p>
    <w:p w14:paraId="351A579C" w14:textId="77777777" w:rsidR="003B2925" w:rsidRDefault="003B2925" w:rsidP="00862429">
      <w:pPr>
        <w:numPr>
          <w:ilvl w:val="0"/>
          <w:numId w:val="24"/>
        </w:numPr>
      </w:pPr>
      <w:r>
        <w:t>Michael Sturm</w:t>
      </w:r>
      <w:r w:rsidR="00403FF5">
        <w:t xml:space="preserve"> </w:t>
      </w:r>
      <w:r w:rsidR="00DE2F83">
        <w:t>(</w:t>
      </w:r>
      <w:r w:rsidR="00DE2F83" w:rsidRPr="00DE2F83">
        <w:t>Sturmn8r</w:t>
      </w:r>
      <w:r w:rsidR="00DE2F83">
        <w:t>)</w:t>
      </w:r>
    </w:p>
    <w:p w14:paraId="4E9FC8C6" w14:textId="77777777" w:rsidR="003B2925" w:rsidRDefault="003B2925" w:rsidP="00862429">
      <w:pPr>
        <w:numPr>
          <w:ilvl w:val="0"/>
          <w:numId w:val="24"/>
        </w:numPr>
      </w:pPr>
      <w:r>
        <w:t>Michael Weatherton</w:t>
      </w:r>
      <w:r w:rsidR="00437A5F">
        <w:t xml:space="preserve"> </w:t>
      </w:r>
      <w:r w:rsidR="00D76FBE">
        <w:t>(</w:t>
      </w:r>
      <w:r w:rsidR="00D76FBE" w:rsidRPr="00D76FBE">
        <w:t>TWIFOSP</w:t>
      </w:r>
      <w:r w:rsidR="00D76FBE">
        <w:t>)</w:t>
      </w:r>
    </w:p>
    <w:p w14:paraId="62E62A3F" w14:textId="77777777" w:rsidR="003B2925" w:rsidRDefault="003B2925" w:rsidP="00862429">
      <w:pPr>
        <w:numPr>
          <w:ilvl w:val="0"/>
          <w:numId w:val="24"/>
        </w:numPr>
      </w:pPr>
      <w:r>
        <w:t>Mohd Ali</w:t>
      </w:r>
      <w:r w:rsidR="00D76FBE">
        <w:t xml:space="preserve"> </w:t>
      </w:r>
      <w:r w:rsidR="007864BB">
        <w:t>(computerex)</w:t>
      </w:r>
    </w:p>
    <w:p w14:paraId="32EF9651" w14:textId="77777777" w:rsidR="003B2925" w:rsidRDefault="003B2925" w:rsidP="00862429">
      <w:pPr>
        <w:numPr>
          <w:ilvl w:val="0"/>
          <w:numId w:val="24"/>
        </w:numPr>
      </w:pPr>
      <w:r>
        <w:t>Patrice Fort</w:t>
      </w:r>
      <w:r w:rsidR="007864BB">
        <w:t xml:space="preserve"> </w:t>
      </w:r>
      <w:r w:rsidR="00FE2E73">
        <w:t>(</w:t>
      </w:r>
      <w:r w:rsidR="00FE2E73" w:rsidRPr="00FE2E73">
        <w:t>Fort</w:t>
      </w:r>
      <w:r w:rsidR="00FE2E73">
        <w:t>)</w:t>
      </w:r>
    </w:p>
    <w:p w14:paraId="2C667CB1" w14:textId="77777777" w:rsidR="003B2925" w:rsidRDefault="003B2925" w:rsidP="00862429">
      <w:pPr>
        <w:numPr>
          <w:ilvl w:val="0"/>
          <w:numId w:val="24"/>
        </w:numPr>
      </w:pPr>
      <w:r>
        <w:t>Steve Symonds</w:t>
      </w:r>
      <w:r w:rsidR="009B380D">
        <w:t xml:space="preserve"> </w:t>
      </w:r>
      <w:r w:rsidR="00883419">
        <w:t>(</w:t>
      </w:r>
      <w:r w:rsidR="00883419" w:rsidRPr="00883419">
        <w:t>Scorpius</w:t>
      </w:r>
      <w:r w:rsidR="00883419">
        <w:t>)</w:t>
      </w:r>
    </w:p>
    <w:p w14:paraId="72CA4EEA" w14:textId="77777777" w:rsidR="003B2925" w:rsidRDefault="003B2925" w:rsidP="00862429">
      <w:pPr>
        <w:numPr>
          <w:ilvl w:val="0"/>
          <w:numId w:val="24"/>
        </w:numPr>
      </w:pPr>
      <w:r>
        <w:t>Zachary Grillo</w:t>
      </w:r>
      <w:r w:rsidR="00883419">
        <w:t xml:space="preserve"> </w:t>
      </w:r>
      <w:r w:rsidR="00696ACD">
        <w:t>(</w:t>
      </w:r>
      <w:r w:rsidR="00696ACD" w:rsidRPr="00696ACD">
        <w:t>Jgrillo2002</w:t>
      </w:r>
      <w:r w:rsidR="00696ACD">
        <w:t>)</w:t>
      </w:r>
    </w:p>
    <w:p w14:paraId="56426530" w14:textId="77777777" w:rsidR="003B2925" w:rsidRDefault="003B2925" w:rsidP="00862429">
      <w:pPr>
        <w:numPr>
          <w:ilvl w:val="0"/>
          <w:numId w:val="24"/>
        </w:numPr>
      </w:pPr>
      <w:r>
        <w:t>Zachstar Brown</w:t>
      </w:r>
      <w:r w:rsidR="00172375">
        <w:t xml:space="preserve"> (Z</w:t>
      </w:r>
      <w:r w:rsidR="00172375" w:rsidRPr="00172375">
        <w:t>achstar</w:t>
      </w:r>
      <w:r w:rsidR="00172375">
        <w:t>)</w:t>
      </w:r>
    </w:p>
    <w:p w14:paraId="4C30B7C8" w14:textId="77777777" w:rsidR="003B2925" w:rsidRDefault="003B2925" w:rsidP="003B2925">
      <w:pPr>
        <w:ind w:left="360"/>
      </w:pPr>
    </w:p>
    <w:p w14:paraId="0407493A" w14:textId="77777777" w:rsidR="00575EFB" w:rsidRDefault="00315174" w:rsidP="00575EFB">
      <w:pPr>
        <w:pStyle w:val="Heading1"/>
      </w:pPr>
      <w:bookmarkStart w:id="5" w:name="_Toc80454721"/>
      <w:r>
        <w:t xml:space="preserve">XR5 Vanguard </w:t>
      </w:r>
      <w:r w:rsidR="00575EFB">
        <w:t>Beta Testers</w:t>
      </w:r>
      <w:bookmarkEnd w:id="5"/>
    </w:p>
    <w:p w14:paraId="2690FA2F" w14:textId="77777777" w:rsidR="00C108F0" w:rsidRPr="00C108F0" w:rsidRDefault="00C108F0" w:rsidP="00C108F0"/>
    <w:p w14:paraId="22DA94D3" w14:textId="77777777" w:rsidR="003B2925" w:rsidRPr="00F83F01" w:rsidRDefault="003B2925" w:rsidP="007A0871">
      <w:pPr>
        <w:numPr>
          <w:ilvl w:val="0"/>
          <w:numId w:val="24"/>
        </w:numPr>
      </w:pPr>
      <w:ins w:id="6" w:author="Unknown" w:date="2007-12-16T12:52:00Z">
        <w:r w:rsidRPr="00F83F01">
          <w:rPr>
            <w:rFonts w:cs="Tahoma"/>
            <w:szCs w:val="20"/>
          </w:rPr>
          <w:t>Callum Massey</w:t>
        </w:r>
      </w:ins>
      <w:r w:rsidR="0001008B" w:rsidRPr="00F83F01">
        <w:rPr>
          <w:rFonts w:cs="Tahoma"/>
          <w:szCs w:val="20"/>
        </w:rPr>
        <w:t xml:space="preserve"> (kais58)</w:t>
      </w:r>
    </w:p>
    <w:p w14:paraId="368C1B86" w14:textId="77777777" w:rsidR="003B2925" w:rsidRDefault="003B2925" w:rsidP="00C108F0">
      <w:pPr>
        <w:numPr>
          <w:ilvl w:val="0"/>
          <w:numId w:val="24"/>
        </w:numPr>
      </w:pPr>
      <w:r>
        <w:lastRenderedPageBreak/>
        <w:t>Charles Singh</w:t>
      </w:r>
      <w:r w:rsidR="00EC7335">
        <w:t xml:space="preserve"> </w:t>
      </w:r>
    </w:p>
    <w:p w14:paraId="3808B859" w14:textId="77777777" w:rsidR="003B2925" w:rsidRDefault="003B2925" w:rsidP="00C108F0">
      <w:pPr>
        <w:numPr>
          <w:ilvl w:val="0"/>
          <w:numId w:val="24"/>
        </w:numPr>
      </w:pPr>
      <w:r>
        <w:t>Don Gallagher</w:t>
      </w:r>
      <w:r w:rsidR="00847C43">
        <w:t xml:space="preserve"> </w:t>
      </w:r>
      <w:r w:rsidR="007F1391">
        <w:t>(Donamy)</w:t>
      </w:r>
    </w:p>
    <w:p w14:paraId="419511E9" w14:textId="77777777" w:rsidR="003B2925" w:rsidRDefault="003B2925" w:rsidP="00C108F0">
      <w:pPr>
        <w:numPr>
          <w:ilvl w:val="0"/>
          <w:numId w:val="24"/>
        </w:numPr>
      </w:pPr>
      <w:r w:rsidRPr="00E74C6C">
        <w:t>Jógvan Trondesen</w:t>
      </w:r>
      <w:r w:rsidR="007F1391">
        <w:t xml:space="preserve"> </w:t>
      </w:r>
      <w:r w:rsidR="003C2E95">
        <w:t>(C3PO)</w:t>
      </w:r>
    </w:p>
    <w:p w14:paraId="0EDD00D9" w14:textId="77777777" w:rsidR="003B2925" w:rsidRDefault="003B2925" w:rsidP="00C108F0">
      <w:pPr>
        <w:numPr>
          <w:ilvl w:val="0"/>
          <w:numId w:val="24"/>
        </w:numPr>
      </w:pPr>
      <w:r>
        <w:t>John Mark Simpson</w:t>
      </w:r>
      <w:r w:rsidR="003C2E95">
        <w:t xml:space="preserve"> </w:t>
      </w:r>
      <w:r w:rsidR="00F929F3">
        <w:t>(</w:t>
      </w:r>
      <w:r w:rsidR="00F929F3" w:rsidRPr="00F929F3">
        <w:t>Duke</w:t>
      </w:r>
      <w:r w:rsidR="00F929F3">
        <w:t>)</w:t>
      </w:r>
    </w:p>
    <w:p w14:paraId="4F763935" w14:textId="77777777" w:rsidR="003B2925" w:rsidRDefault="003B2925" w:rsidP="00C108F0">
      <w:pPr>
        <w:numPr>
          <w:ilvl w:val="0"/>
          <w:numId w:val="24"/>
        </w:numPr>
      </w:pPr>
      <w:r w:rsidRPr="007A0871">
        <w:t>Julian Soulages</w:t>
      </w:r>
      <w:r w:rsidR="00F929F3">
        <w:t xml:space="preserve"> </w:t>
      </w:r>
      <w:r w:rsidR="00205317">
        <w:t>(</w:t>
      </w:r>
      <w:r w:rsidR="00205317" w:rsidRPr="00205317">
        <w:t>jsoulages</w:t>
      </w:r>
      <w:r w:rsidR="00205317">
        <w:t>)</w:t>
      </w:r>
    </w:p>
    <w:p w14:paraId="057D7ED3" w14:textId="77777777" w:rsidR="003B2925" w:rsidRDefault="003B2925" w:rsidP="007A0871">
      <w:pPr>
        <w:numPr>
          <w:ilvl w:val="0"/>
          <w:numId w:val="24"/>
        </w:numPr>
      </w:pPr>
      <w:r>
        <w:t>Michael Scott</w:t>
      </w:r>
      <w:r w:rsidR="00205317">
        <w:t xml:space="preserve"> </w:t>
      </w:r>
      <w:r w:rsidR="000C77C7">
        <w:t>(</w:t>
      </w:r>
      <w:r w:rsidR="000C77C7" w:rsidRPr="000C77C7">
        <w:t>Zaphod</w:t>
      </w:r>
      <w:r w:rsidR="000C77C7">
        <w:t>)</w:t>
      </w:r>
    </w:p>
    <w:p w14:paraId="3A770C97" w14:textId="77777777" w:rsidR="003B2925" w:rsidRDefault="003B2925" w:rsidP="00C108F0">
      <w:pPr>
        <w:numPr>
          <w:ilvl w:val="0"/>
          <w:numId w:val="24"/>
        </w:numPr>
      </w:pPr>
      <w:r w:rsidRPr="007A0871">
        <w:t>Neil Forrester</w:t>
      </w:r>
      <w:r w:rsidR="000C77C7">
        <w:t xml:space="preserve"> </w:t>
      </w:r>
      <w:r w:rsidR="004E0AC9">
        <w:t>(</w:t>
      </w:r>
      <w:r w:rsidR="004E0AC9" w:rsidRPr="004E0AC9">
        <w:t>scarecrow</w:t>
      </w:r>
      <w:r w:rsidR="004E0AC9">
        <w:t>)</w:t>
      </w:r>
    </w:p>
    <w:p w14:paraId="042ACF95" w14:textId="77777777" w:rsidR="003B2925" w:rsidRDefault="003B2925" w:rsidP="00C108F0">
      <w:pPr>
        <w:numPr>
          <w:ilvl w:val="0"/>
          <w:numId w:val="24"/>
        </w:numPr>
      </w:pPr>
      <w:r>
        <w:t>Randy Stearns</w:t>
      </w:r>
      <w:r w:rsidR="004E0AC9">
        <w:t xml:space="preserve"> </w:t>
      </w:r>
      <w:r w:rsidR="007F081D">
        <w:t>(yagni01)</w:t>
      </w:r>
    </w:p>
    <w:p w14:paraId="796A289E" w14:textId="77777777" w:rsidR="009C1F23" w:rsidRDefault="00C15B09" w:rsidP="009C1F23">
      <w:pPr>
        <w:numPr>
          <w:ilvl w:val="0"/>
          <w:numId w:val="24"/>
        </w:numPr>
      </w:pPr>
      <w:r>
        <w:t>Russell Hicks (Russ_H)</w:t>
      </w:r>
    </w:p>
    <w:p w14:paraId="78A53D04" w14:textId="77777777" w:rsidR="003B2925" w:rsidRDefault="003B2925" w:rsidP="007A0871">
      <w:pPr>
        <w:numPr>
          <w:ilvl w:val="0"/>
          <w:numId w:val="24"/>
        </w:numPr>
      </w:pPr>
      <w:r>
        <w:t>Stefan Sondermann</w:t>
      </w:r>
      <w:r w:rsidR="007F081D">
        <w:t xml:space="preserve"> </w:t>
      </w:r>
      <w:r w:rsidR="00F449D1">
        <w:t>(</w:t>
      </w:r>
      <w:r w:rsidR="00F449D1" w:rsidRPr="00F449D1">
        <w:t>gnome_gemini</w:t>
      </w:r>
      <w:r w:rsidR="00F449D1">
        <w:t>)</w:t>
      </w:r>
    </w:p>
    <w:p w14:paraId="7622B9F6" w14:textId="77777777" w:rsidR="009C1F23" w:rsidRDefault="009C1F23" w:rsidP="007A0871">
      <w:pPr>
        <w:numPr>
          <w:ilvl w:val="0"/>
          <w:numId w:val="24"/>
        </w:numPr>
      </w:pPr>
      <w:r>
        <w:t>Tom Fisher (wehaveaproblem)</w:t>
      </w:r>
    </w:p>
    <w:p w14:paraId="2D4507C8" w14:textId="77777777" w:rsidR="00C843CB" w:rsidRPr="00575EFB" w:rsidRDefault="00C843CB" w:rsidP="00C843CB">
      <w:pPr>
        <w:ind w:left="360"/>
      </w:pPr>
    </w:p>
    <w:p w14:paraId="4C484F69" w14:textId="77777777" w:rsidR="00862429" w:rsidRDefault="00862429" w:rsidP="00862429">
      <w:pPr>
        <w:pStyle w:val="Heading1"/>
      </w:pPr>
      <w:bookmarkStart w:id="7" w:name="_Toc80454722"/>
      <w:r>
        <w:t>XR</w:t>
      </w:r>
      <w:r w:rsidR="003B2925">
        <w:t>2 Ravenstar</w:t>
      </w:r>
      <w:r w:rsidR="00112CF6">
        <w:t xml:space="preserve"> </w:t>
      </w:r>
      <w:r>
        <w:t>Beta Testers</w:t>
      </w:r>
      <w:bookmarkEnd w:id="7"/>
    </w:p>
    <w:p w14:paraId="0D1B3B20" w14:textId="77777777" w:rsidR="00862429" w:rsidRPr="00C108F0" w:rsidRDefault="00862429" w:rsidP="00862429"/>
    <w:p w14:paraId="68B7F524" w14:textId="77777777" w:rsidR="008716CB" w:rsidRDefault="008716CB" w:rsidP="00862429">
      <w:pPr>
        <w:numPr>
          <w:ilvl w:val="0"/>
          <w:numId w:val="24"/>
        </w:numPr>
      </w:pPr>
      <w:r w:rsidRPr="008716CB">
        <w:t>Ben Stickan</w:t>
      </w:r>
      <w:r w:rsidR="00F449D1">
        <w:t xml:space="preserve"> </w:t>
      </w:r>
      <w:r w:rsidR="00E7611D">
        <w:t>(</w:t>
      </w:r>
      <w:r w:rsidR="00E7611D" w:rsidRPr="00E7611D">
        <w:t>TSPenguin</w:t>
      </w:r>
      <w:r w:rsidR="00E7611D">
        <w:t>)</w:t>
      </w:r>
    </w:p>
    <w:p w14:paraId="744460F5" w14:textId="77777777" w:rsidR="008716CB" w:rsidRDefault="008716CB" w:rsidP="00862429">
      <w:pPr>
        <w:numPr>
          <w:ilvl w:val="0"/>
          <w:numId w:val="24"/>
        </w:numPr>
      </w:pPr>
      <w:r w:rsidRPr="008716CB">
        <w:t>Blair Hoddinott</w:t>
      </w:r>
      <w:r w:rsidR="00E7611D">
        <w:t xml:space="preserve"> </w:t>
      </w:r>
      <w:r w:rsidR="00282B43">
        <w:t>(</w:t>
      </w:r>
      <w:r w:rsidR="00282B43" w:rsidRPr="00282B43">
        <w:t>orwellkid</w:t>
      </w:r>
      <w:r w:rsidR="00282B43">
        <w:t>)</w:t>
      </w:r>
    </w:p>
    <w:p w14:paraId="7E489302" w14:textId="77777777" w:rsidR="008716CB" w:rsidRDefault="008716CB" w:rsidP="00862429">
      <w:pPr>
        <w:numPr>
          <w:ilvl w:val="0"/>
          <w:numId w:val="24"/>
        </w:numPr>
      </w:pPr>
      <w:r w:rsidRPr="008716CB">
        <w:t>Cale Nicholson</w:t>
      </w:r>
      <w:r w:rsidR="00B85946">
        <w:t xml:space="preserve"> (</w:t>
      </w:r>
      <w:r w:rsidR="00B85946" w:rsidRPr="00B85946">
        <w:t>Cale</w:t>
      </w:r>
      <w:r w:rsidR="00B85946">
        <w:t>)</w:t>
      </w:r>
    </w:p>
    <w:p w14:paraId="413CA53E" w14:textId="77777777" w:rsidR="008716CB" w:rsidRDefault="008716CB" w:rsidP="00862429">
      <w:pPr>
        <w:numPr>
          <w:ilvl w:val="0"/>
          <w:numId w:val="24"/>
        </w:numPr>
      </w:pPr>
      <w:r w:rsidRPr="008716CB">
        <w:t>Charles Singh</w:t>
      </w:r>
      <w:r w:rsidR="00B85946">
        <w:t xml:space="preserve"> </w:t>
      </w:r>
    </w:p>
    <w:p w14:paraId="4E9C1C8E" w14:textId="77777777" w:rsidR="008716CB" w:rsidRDefault="008716CB" w:rsidP="00862429">
      <w:pPr>
        <w:numPr>
          <w:ilvl w:val="0"/>
          <w:numId w:val="24"/>
        </w:numPr>
      </w:pPr>
      <w:r w:rsidRPr="008716CB">
        <w:t>Dennis Reynolds</w:t>
      </w:r>
      <w:r w:rsidR="001E20AA">
        <w:t xml:space="preserve"> </w:t>
      </w:r>
      <w:r w:rsidR="00166AE2">
        <w:t>(</w:t>
      </w:r>
      <w:r w:rsidR="00166AE2" w:rsidRPr="00166AE2">
        <w:t>karpador</w:t>
      </w:r>
      <w:r w:rsidR="00166AE2">
        <w:t>)</w:t>
      </w:r>
    </w:p>
    <w:p w14:paraId="5600560A" w14:textId="77777777" w:rsidR="008716CB" w:rsidRDefault="008716CB" w:rsidP="00862429">
      <w:pPr>
        <w:numPr>
          <w:ilvl w:val="0"/>
          <w:numId w:val="24"/>
        </w:numPr>
      </w:pPr>
      <w:r w:rsidRPr="008716CB">
        <w:t>Jógvan Trondesen</w:t>
      </w:r>
      <w:r w:rsidR="00166AE2">
        <w:t xml:space="preserve"> </w:t>
      </w:r>
      <w:r w:rsidR="00FE6EC0">
        <w:t>(C3PO)</w:t>
      </w:r>
    </w:p>
    <w:p w14:paraId="65F1B165" w14:textId="77777777" w:rsidR="008716CB" w:rsidRDefault="008716CB" w:rsidP="00862429">
      <w:pPr>
        <w:numPr>
          <w:ilvl w:val="0"/>
          <w:numId w:val="24"/>
        </w:numPr>
      </w:pPr>
      <w:r w:rsidRPr="008716CB">
        <w:t>John Mark Simpson</w:t>
      </w:r>
      <w:r w:rsidR="00FE6EC0">
        <w:t xml:space="preserve"> </w:t>
      </w:r>
      <w:r w:rsidR="00CA69E9">
        <w:t>(</w:t>
      </w:r>
      <w:r w:rsidR="00CA69E9" w:rsidRPr="00CA69E9">
        <w:t>Duke</w:t>
      </w:r>
      <w:r w:rsidR="00CA69E9">
        <w:t>)</w:t>
      </w:r>
    </w:p>
    <w:p w14:paraId="042F61E3" w14:textId="77777777" w:rsidR="008716CB" w:rsidRDefault="008716CB" w:rsidP="00862429">
      <w:pPr>
        <w:numPr>
          <w:ilvl w:val="0"/>
          <w:numId w:val="24"/>
        </w:numPr>
      </w:pPr>
      <w:r w:rsidRPr="008716CB">
        <w:t>Randy Stearns</w:t>
      </w:r>
      <w:r w:rsidR="00CA69E9">
        <w:t xml:space="preserve"> </w:t>
      </w:r>
      <w:r w:rsidR="008B7447">
        <w:t>(yagni01)</w:t>
      </w:r>
    </w:p>
    <w:p w14:paraId="28CAEE0D" w14:textId="77777777" w:rsidR="008716CB" w:rsidRDefault="008716CB" w:rsidP="00862429">
      <w:pPr>
        <w:numPr>
          <w:ilvl w:val="0"/>
          <w:numId w:val="24"/>
        </w:numPr>
      </w:pPr>
      <w:r w:rsidRPr="008716CB">
        <w:t>Ryan Kingsbury</w:t>
      </w:r>
      <w:r w:rsidR="008B7447">
        <w:t xml:space="preserve"> </w:t>
      </w:r>
      <w:r w:rsidR="00DF72CC">
        <w:t>(</w:t>
      </w:r>
      <w:r w:rsidR="00DF72CC" w:rsidRPr="00DF72CC">
        <w:t>Countdown84</w:t>
      </w:r>
      <w:r w:rsidR="00DF72CC">
        <w:t>)</w:t>
      </w:r>
    </w:p>
    <w:p w14:paraId="0C1B1F20" w14:textId="77777777" w:rsidR="008716CB" w:rsidRDefault="008716CB" w:rsidP="00862429">
      <w:pPr>
        <w:numPr>
          <w:ilvl w:val="0"/>
          <w:numId w:val="24"/>
        </w:numPr>
      </w:pPr>
      <w:r w:rsidRPr="008716CB">
        <w:t>Stefan Sondermann</w:t>
      </w:r>
      <w:r w:rsidR="00DF72CC">
        <w:t xml:space="preserve"> </w:t>
      </w:r>
      <w:r w:rsidR="00605F51">
        <w:t>(</w:t>
      </w:r>
      <w:r w:rsidR="00605F51" w:rsidRPr="00605F51">
        <w:t>gnome_gemini</w:t>
      </w:r>
      <w:r w:rsidR="00605F51">
        <w:t>)</w:t>
      </w:r>
    </w:p>
    <w:p w14:paraId="0785BD29" w14:textId="77777777" w:rsidR="008716CB" w:rsidRDefault="008716CB" w:rsidP="00862429">
      <w:pPr>
        <w:numPr>
          <w:ilvl w:val="0"/>
          <w:numId w:val="24"/>
        </w:numPr>
      </w:pPr>
      <w:r w:rsidRPr="008716CB">
        <w:t>Tristan Lostroh</w:t>
      </w:r>
      <w:r w:rsidR="00605F51">
        <w:t xml:space="preserve"> </w:t>
      </w:r>
      <w:r w:rsidR="002C3EED">
        <w:t>(TL8)</w:t>
      </w:r>
    </w:p>
    <w:p w14:paraId="30B679A7" w14:textId="77777777" w:rsidR="008716CB" w:rsidRDefault="008716CB" w:rsidP="00862429">
      <w:pPr>
        <w:numPr>
          <w:ilvl w:val="0"/>
          <w:numId w:val="24"/>
        </w:numPr>
      </w:pPr>
      <w:r w:rsidRPr="008716CB">
        <w:t>Zachary Grillo</w:t>
      </w:r>
      <w:r w:rsidR="002C3EED">
        <w:t xml:space="preserve"> </w:t>
      </w:r>
      <w:r w:rsidR="00ED6A14">
        <w:t>(</w:t>
      </w:r>
      <w:r w:rsidR="0078096B">
        <w:t>j</w:t>
      </w:r>
      <w:r w:rsidR="00ED6A14" w:rsidRPr="00ED6A14">
        <w:t>grillo2002</w:t>
      </w:r>
      <w:r w:rsidR="00ED6A14">
        <w:t>)</w:t>
      </w:r>
    </w:p>
    <w:p w14:paraId="6365D881" w14:textId="77777777" w:rsidR="00ED6A14" w:rsidRDefault="00ED6A14" w:rsidP="00ED6A14"/>
    <w:p w14:paraId="552FA8B9" w14:textId="77777777" w:rsidR="00ED6A14" w:rsidRDefault="00ED6A14" w:rsidP="00ED6A14"/>
    <w:p w14:paraId="2068B593" w14:textId="77777777" w:rsidR="00ED6A14" w:rsidRDefault="00212FE8" w:rsidP="00C15B09">
      <w:pPr>
        <w:jc w:val="center"/>
      </w:pPr>
      <w:r>
        <w:lastRenderedPageBreak/>
        <w:pict w14:anchorId="711A9E93">
          <v:shape id="_x0000_i1031" type="#_x0000_t75" style="width:274.8pt;height:274.8pt">
            <v:imagedata r:id="rId16" o:title="xr2_beta_tester_badge"/>
          </v:shape>
        </w:pict>
      </w:r>
    </w:p>
    <w:p w14:paraId="6C0A7F3F" w14:textId="77777777" w:rsidR="008716CB" w:rsidRDefault="008716CB" w:rsidP="008716CB">
      <w:pPr>
        <w:ind w:left="360"/>
      </w:pPr>
    </w:p>
    <w:p w14:paraId="69C09297" w14:textId="77777777" w:rsidR="00722266" w:rsidRDefault="00315174" w:rsidP="00722266">
      <w:pPr>
        <w:pStyle w:val="Heading1"/>
      </w:pPr>
      <w:bookmarkStart w:id="8" w:name="_Toc80454723"/>
      <w:r>
        <w:t xml:space="preserve">XR </w:t>
      </w:r>
      <w:r w:rsidR="00722266">
        <w:t xml:space="preserve">Flight </w:t>
      </w:r>
      <w:r w:rsidR="00895D10">
        <w:t xml:space="preserve">Operations </w:t>
      </w:r>
      <w:r w:rsidR="00722266">
        <w:t>Manual Translations</w:t>
      </w:r>
      <w:bookmarkEnd w:id="8"/>
    </w:p>
    <w:p w14:paraId="1BC48AB1" w14:textId="77777777" w:rsidR="00722266" w:rsidRPr="005B0F3A" w:rsidRDefault="00722266" w:rsidP="00722266"/>
    <w:p w14:paraId="5E0967FD" w14:textId="77777777" w:rsidR="00722266" w:rsidRDefault="00722266" w:rsidP="00722266">
      <w:pPr>
        <w:numPr>
          <w:ilvl w:val="0"/>
          <w:numId w:val="24"/>
        </w:numPr>
      </w:pPr>
      <w:r w:rsidRPr="00C41E15">
        <w:rPr>
          <w:i/>
        </w:rPr>
        <w:t>German</w:t>
      </w:r>
      <w:r>
        <w:t>: Stefan Sondermann</w:t>
      </w:r>
      <w:r w:rsidR="00346512">
        <w:t xml:space="preserve"> (earlier XR5 manual)</w:t>
      </w:r>
    </w:p>
    <w:p w14:paraId="29E73DE3" w14:textId="77777777" w:rsidR="00B4488B" w:rsidRDefault="00722266" w:rsidP="00722266">
      <w:pPr>
        <w:numPr>
          <w:ilvl w:val="0"/>
          <w:numId w:val="24"/>
        </w:numPr>
      </w:pPr>
      <w:r w:rsidRPr="00C41E15">
        <w:rPr>
          <w:i/>
        </w:rPr>
        <w:t>Spanish</w:t>
      </w:r>
      <w:r>
        <w:t>: Julian Soulages</w:t>
      </w:r>
      <w:r w:rsidR="00346512">
        <w:t xml:space="preserve"> (earlier XR5 manual)</w:t>
      </w:r>
    </w:p>
    <w:p w14:paraId="273DF34D" w14:textId="77777777" w:rsidR="00346512" w:rsidRPr="00575EFB" w:rsidRDefault="00346512" w:rsidP="00346512">
      <w:pPr>
        <w:numPr>
          <w:ilvl w:val="0"/>
          <w:numId w:val="24"/>
        </w:numPr>
      </w:pPr>
      <w:r>
        <w:rPr>
          <w:i/>
        </w:rPr>
        <w:t>Italian</w:t>
      </w:r>
      <w:r w:rsidRPr="00346512">
        <w:t>:</w:t>
      </w:r>
      <w:r>
        <w:t xml:space="preserve"> </w:t>
      </w:r>
      <w:r w:rsidRPr="00346512">
        <w:t>Ugo Palazzo</w:t>
      </w:r>
      <w:r>
        <w:t xml:space="preserve"> (XR Flight Operations Manual Version 2.4)</w:t>
      </w:r>
    </w:p>
    <w:p w14:paraId="0EAB8F8B" w14:textId="77777777" w:rsidR="00864A2B" w:rsidRDefault="00864A2B" w:rsidP="00537AD3">
      <w:pPr>
        <w:pStyle w:val="Heading1"/>
      </w:pPr>
    </w:p>
    <w:p w14:paraId="66AE6E4F" w14:textId="77777777" w:rsidR="00537AD3" w:rsidRDefault="00537AD3" w:rsidP="00537AD3">
      <w:pPr>
        <w:pStyle w:val="Heading1"/>
      </w:pPr>
      <w:bookmarkStart w:id="9" w:name="_Toc80454724"/>
      <w:r>
        <w:t>Acknowledgements</w:t>
      </w:r>
      <w:bookmarkEnd w:id="9"/>
    </w:p>
    <w:p w14:paraId="4CCAA9FC" w14:textId="77777777" w:rsidR="00537AD3" w:rsidRDefault="00537AD3" w:rsidP="00537AD3"/>
    <w:p w14:paraId="15E807DC" w14:textId="1D324928" w:rsidR="007C1243" w:rsidRDefault="0036565D" w:rsidP="009C66DD">
      <w:pPr>
        <w:jc w:val="both"/>
      </w:pPr>
      <w:r w:rsidRPr="0036565D">
        <w:t xml:space="preserve">Many thanks to </w:t>
      </w:r>
      <w:hyperlink r:id="rId17" w:history="1">
        <w:r w:rsidRPr="00CC1F0C">
          <w:rPr>
            <w:rStyle w:val="Hyperlink"/>
          </w:rPr>
          <w:t>Dr. Martin Schweiger</w:t>
        </w:r>
      </w:hyperlink>
      <w:r w:rsidRPr="0036565D">
        <w:t xml:space="preserve"> for his </w:t>
      </w:r>
      <w:r w:rsidR="006D6E59">
        <w:t>outstanding</w:t>
      </w:r>
      <w:r w:rsidRPr="0036565D">
        <w:t xml:space="preserve"> </w:t>
      </w:r>
      <w:hyperlink r:id="rId18" w:history="1">
        <w:r w:rsidRPr="00CC1F0C">
          <w:rPr>
            <w:rStyle w:val="Hyperlink"/>
          </w:rPr>
          <w:t>Orbiter</w:t>
        </w:r>
      </w:hyperlink>
      <w:r w:rsidRPr="0036565D">
        <w:t xml:space="preserve"> program</w:t>
      </w:r>
      <w:r>
        <w:t>,</w:t>
      </w:r>
      <w:r w:rsidRPr="0036565D">
        <w:t xml:space="preserve"> </w:t>
      </w:r>
      <w:r w:rsidR="00FA1CDE">
        <w:t xml:space="preserve">which he </w:t>
      </w:r>
      <w:r w:rsidR="000E1255">
        <w:t>released as open-source under the MIT license in August 2021.</w:t>
      </w:r>
    </w:p>
    <w:p w14:paraId="01823833" w14:textId="77777777" w:rsidR="007C1243" w:rsidRDefault="007C1243" w:rsidP="009C66DD">
      <w:pPr>
        <w:jc w:val="both"/>
      </w:pPr>
    </w:p>
    <w:p w14:paraId="7BB2B59F" w14:textId="77777777" w:rsidR="00537AD3" w:rsidRDefault="005F1BF9" w:rsidP="009C66DD">
      <w:pPr>
        <w:jc w:val="both"/>
      </w:pPr>
      <w:r>
        <w:lastRenderedPageBreak/>
        <w:t>Special t</w:t>
      </w:r>
      <w:r w:rsidR="00537AD3">
        <w:t xml:space="preserve">hanks to </w:t>
      </w:r>
      <w:hyperlink r:id="rId19" w:history="1">
        <w:r w:rsidR="00537AD3" w:rsidRPr="00537AD3">
          <w:rPr>
            <w:rStyle w:val="Hyperlink"/>
          </w:rPr>
          <w:t>Don Gallagher</w:t>
        </w:r>
      </w:hyperlink>
      <w:r w:rsidR="00537AD3">
        <w:t xml:space="preserve"> for </w:t>
      </w:r>
      <w:r w:rsidR="00D401DB">
        <w:t xml:space="preserve">his early </w:t>
      </w:r>
      <w:r>
        <w:t xml:space="preserve">XR5 </w:t>
      </w:r>
      <w:r w:rsidR="00471939">
        <w:t>Vanguard</w:t>
      </w:r>
      <w:r w:rsidR="00D401DB">
        <w:t xml:space="preserve"> prototype meshes that helped me figure out how I wanted the </w:t>
      </w:r>
      <w:r w:rsidR="00471939">
        <w:t>Vanguard</w:t>
      </w:r>
      <w:r w:rsidR="00D401DB">
        <w:t xml:space="preserve"> to look.</w:t>
      </w:r>
    </w:p>
    <w:p w14:paraId="11EE7E57" w14:textId="77777777" w:rsidR="00301153" w:rsidRDefault="00301153" w:rsidP="009C66DD">
      <w:pPr>
        <w:jc w:val="both"/>
      </w:pPr>
    </w:p>
    <w:p w14:paraId="05718C14" w14:textId="77777777" w:rsidR="00E83AE1" w:rsidRDefault="00E83AE1" w:rsidP="009C66DD">
      <w:pPr>
        <w:jc w:val="both"/>
      </w:pPr>
      <w:r>
        <w:t xml:space="preserve">Thanks to </w:t>
      </w:r>
      <w:hyperlink r:id="rId20" w:history="1">
        <w:r w:rsidRPr="001662A9">
          <w:rPr>
            <w:rStyle w:val="Hyperlink"/>
          </w:rPr>
          <w:t>Greg Burch</w:t>
        </w:r>
      </w:hyperlink>
      <w:r>
        <w:t xml:space="preserve"> </w:t>
      </w:r>
      <w:r w:rsidR="001662A9">
        <w:t xml:space="preserve">for kindly granting </w:t>
      </w:r>
      <w:r w:rsidR="00BC41FE">
        <w:t xml:space="preserve">me </w:t>
      </w:r>
      <w:r w:rsidR="001662A9">
        <w:t xml:space="preserve">permission </w:t>
      </w:r>
      <w:r w:rsidR="005C2B0B">
        <w:t xml:space="preserve">to </w:t>
      </w:r>
      <w:r w:rsidR="001662A9">
        <w:t>use his high-</w:t>
      </w:r>
      <w:r w:rsidR="006F4F2B">
        <w:t>polygon</w:t>
      </w:r>
      <w:r w:rsidR="001662A9">
        <w:t xml:space="preserve"> astronaut meshes.</w:t>
      </w:r>
    </w:p>
    <w:p w14:paraId="70177EC7" w14:textId="77777777" w:rsidR="001007A0" w:rsidRDefault="001007A0" w:rsidP="009C66DD">
      <w:pPr>
        <w:jc w:val="both"/>
      </w:pPr>
    </w:p>
    <w:p w14:paraId="50679C3E" w14:textId="5BB24914" w:rsidR="003D022B" w:rsidRDefault="003D022B" w:rsidP="009C66DD">
      <w:pPr>
        <w:jc w:val="both"/>
      </w:pPr>
      <w:r>
        <w:t xml:space="preserve">Thanks to </w:t>
      </w:r>
      <w:hyperlink r:id="rId21" w:history="1">
        <w:r w:rsidRPr="007C1243">
          <w:rPr>
            <w:rStyle w:val="Hyperlink"/>
          </w:rPr>
          <w:t>Frying Tiger</w:t>
        </w:r>
      </w:hyperlink>
      <w:r>
        <w:t xml:space="preserve"> on the Orbiter Forum for developing the original DeltaGlider-S mesh and virtual cockpit </w:t>
      </w:r>
      <w:r w:rsidR="000E1255">
        <w:t xml:space="preserve">for Orbiter </w:t>
      </w:r>
      <w:r>
        <w:t>upon which the XR1 is based</w:t>
      </w:r>
      <w:r w:rsidRPr="0036565D">
        <w:t>.</w:t>
      </w:r>
    </w:p>
    <w:p w14:paraId="31E1CB6B" w14:textId="77777777" w:rsidR="00D55189" w:rsidRDefault="00D55189" w:rsidP="009C66DD">
      <w:pPr>
        <w:jc w:val="both"/>
      </w:pPr>
    </w:p>
    <w:p w14:paraId="3E4599FE" w14:textId="77777777" w:rsidR="00D55189" w:rsidRDefault="00D55189" w:rsidP="009C66DD">
      <w:pPr>
        <w:jc w:val="both"/>
      </w:pPr>
      <w:r>
        <w:t xml:space="preserve">Special thanks to Stefan Sondermann, Julian Soulages, and </w:t>
      </w:r>
      <w:r w:rsidRPr="00346512">
        <w:t>Ugo Palazzo</w:t>
      </w:r>
      <w:r>
        <w:t xml:space="preserve"> for translating the XR Flight Operations Manual into German, Spanish, and Italian, respectively.  See my </w:t>
      </w:r>
      <w:hyperlink r:id="rId22" w:history="1">
        <w:r w:rsidRPr="00F2544C">
          <w:rPr>
            <w:rStyle w:val="Hyperlink"/>
          </w:rPr>
          <w:t>Web site</w:t>
        </w:r>
      </w:hyperlink>
      <w:r>
        <w:t xml:space="preserve"> for more information.</w:t>
      </w:r>
    </w:p>
    <w:p w14:paraId="0F31821D" w14:textId="77777777" w:rsidR="00EA693F" w:rsidRDefault="00EA693F" w:rsidP="009C66DD">
      <w:pPr>
        <w:jc w:val="both"/>
      </w:pPr>
    </w:p>
    <w:p w14:paraId="79594808" w14:textId="2D95EA22" w:rsidR="00922505" w:rsidRDefault="003E5F27" w:rsidP="009C66DD">
      <w:pPr>
        <w:pStyle w:val="Heading1"/>
        <w:jc w:val="both"/>
      </w:pPr>
      <w:bookmarkStart w:id="10" w:name="_Toc80454725"/>
      <w:r>
        <w:t xml:space="preserve">License &amp; </w:t>
      </w:r>
      <w:r w:rsidR="00922505">
        <w:t>Copyright</w:t>
      </w:r>
      <w:bookmarkEnd w:id="10"/>
    </w:p>
    <w:p w14:paraId="712D4F44" w14:textId="77777777" w:rsidR="00BD6AD9" w:rsidRDefault="00BD6AD9" w:rsidP="009C66DD">
      <w:pPr>
        <w:jc w:val="both"/>
      </w:pPr>
    </w:p>
    <w:p w14:paraId="3C21B0C9" w14:textId="3E069C2A" w:rsidR="003E5F27" w:rsidRDefault="00953216" w:rsidP="009C66DD">
      <w:pPr>
        <w:jc w:val="both"/>
      </w:pPr>
      <w:r w:rsidRPr="002A7D92">
        <w:t xml:space="preserve">This software </w:t>
      </w:r>
      <w:r w:rsidR="008C44E8" w:rsidRPr="002A7D92">
        <w:t>c</w:t>
      </w:r>
      <w:r w:rsidR="00BD6AD9" w:rsidRPr="002A7D92">
        <w:t xml:space="preserve">opyright </w:t>
      </w:r>
      <w:r w:rsidR="003E5F27">
        <w:t xml:space="preserve">© </w:t>
      </w:r>
      <w:r w:rsidR="00BD6AD9" w:rsidRPr="002A7D92">
        <w:t>200</w:t>
      </w:r>
      <w:r w:rsidR="00C843CB" w:rsidRPr="002A7D92">
        <w:t>6</w:t>
      </w:r>
      <w:r w:rsidR="00B20BFB" w:rsidRPr="002A7D92">
        <w:t>-</w:t>
      </w:r>
      <w:r w:rsidR="00E4798E">
        <w:t>20</w:t>
      </w:r>
      <w:r w:rsidR="003E5F27">
        <w:t>2</w:t>
      </w:r>
      <w:r w:rsidR="00212FE8">
        <w:t>5</w:t>
      </w:r>
      <w:r w:rsidR="00BD6AD9" w:rsidRPr="002A7D92">
        <w:t xml:space="preserve"> Douglas Beachy.  </w:t>
      </w:r>
    </w:p>
    <w:p w14:paraId="411C84A9" w14:textId="77777777" w:rsidR="003E5F27" w:rsidRDefault="003E5F27" w:rsidP="009C66DD">
      <w:pPr>
        <w:jc w:val="both"/>
      </w:pPr>
    </w:p>
    <w:p w14:paraId="128F5847" w14:textId="74F1EBE2" w:rsidR="003E5F27" w:rsidRDefault="003E5F27" w:rsidP="003E5F27">
      <w:pPr>
        <w:rPr>
          <w:lang w:eastAsia="ja-JP"/>
        </w:rPr>
      </w:pPr>
      <w:r>
        <w:rPr>
          <w:lang w:eastAsia="ja-JP"/>
        </w:rPr>
        <w:t xml:space="preserve">This program is free software: you can redistribute it and/or modify it under the terms of the </w:t>
      </w:r>
      <w:hyperlink r:id="rId23" w:history="1">
        <w:r w:rsidRPr="003E5F27">
          <w:rPr>
            <w:rStyle w:val="Hyperlink"/>
            <w:lang w:eastAsia="ja-JP"/>
          </w:rPr>
          <w:t>GNU General Public License</w:t>
        </w:r>
      </w:hyperlink>
      <w:r>
        <w:rPr>
          <w:lang w:eastAsia="ja-JP"/>
        </w:rPr>
        <w:t xml:space="preserve"> as published by the Free Software Foundation, either version 3 of the License, or any later version.</w:t>
      </w:r>
    </w:p>
    <w:p w14:paraId="203A4F59" w14:textId="77777777" w:rsidR="003E5F27" w:rsidRDefault="003E5F27" w:rsidP="003E5F27">
      <w:pPr>
        <w:rPr>
          <w:lang w:eastAsia="ja-JP"/>
        </w:rPr>
      </w:pPr>
    </w:p>
    <w:p w14:paraId="6F9A6023" w14:textId="44AC79E4" w:rsidR="003E5F27" w:rsidRDefault="003E5F27" w:rsidP="003E5F27">
      <w:pPr>
        <w:rPr>
          <w:lang w:eastAsia="ja-JP"/>
        </w:rPr>
      </w:pPr>
      <w:r>
        <w:rPr>
          <w:lang w:eastAsia="ja-JP"/>
        </w:rPr>
        <w:t>This program is distributed in the hope that it will be useful, but WITHOUT ANY WARRANTY; without even the implied warranty of MERCHANTABILITY or FITNESS FOR A PARTICULAR PURPOSE.  See the GNU General Public License for more details.</w:t>
      </w:r>
    </w:p>
    <w:p w14:paraId="10671A93" w14:textId="77777777" w:rsidR="003E5F27" w:rsidRDefault="003E5F27" w:rsidP="003E5F27">
      <w:pPr>
        <w:rPr>
          <w:lang w:eastAsia="ja-JP"/>
        </w:rPr>
      </w:pPr>
    </w:p>
    <w:p w14:paraId="0503349A" w14:textId="0A235831" w:rsidR="003E5F27" w:rsidRDefault="003E5F27" w:rsidP="003E5F27">
      <w:pPr>
        <w:rPr>
          <w:lang w:eastAsia="ja-JP"/>
        </w:rPr>
      </w:pPr>
      <w:r>
        <w:rPr>
          <w:lang w:eastAsia="ja-JP"/>
        </w:rPr>
        <w:t xml:space="preserve">You should have received a copy of the GNU General Public License along with this program.  If not, see </w:t>
      </w:r>
      <w:hyperlink r:id="rId24" w:history="1">
        <w:r w:rsidRPr="003E5F27">
          <w:rPr>
            <w:rStyle w:val="Hyperlink"/>
            <w:lang w:eastAsia="ja-JP"/>
          </w:rPr>
          <w:t>https://www.gnu.org/licenses/</w:t>
        </w:r>
      </w:hyperlink>
      <w:r>
        <w:rPr>
          <w:lang w:eastAsia="ja-JP"/>
        </w:rPr>
        <w:t>.</w:t>
      </w:r>
    </w:p>
    <w:p w14:paraId="6705AC51" w14:textId="77777777" w:rsidR="003E5F27" w:rsidRDefault="003E5F27" w:rsidP="003E5F27">
      <w:pPr>
        <w:rPr>
          <w:lang w:eastAsia="ja-JP"/>
        </w:rPr>
      </w:pPr>
    </w:p>
    <w:p w14:paraId="5FB09E5A" w14:textId="72DB6B73" w:rsidR="003E5F27" w:rsidRDefault="003E5F27" w:rsidP="003E5F27">
      <w:pPr>
        <w:rPr>
          <w:lang w:eastAsia="ja-JP"/>
        </w:rPr>
      </w:pPr>
      <w:r>
        <w:rPr>
          <w:lang w:eastAsia="ja-JP"/>
        </w:rPr>
        <w:t>Email: mailto:doug.beachy@outlook.com</w:t>
      </w:r>
    </w:p>
    <w:p w14:paraId="4CE9BBEA" w14:textId="12F86BB2" w:rsidR="003E5F27" w:rsidRDefault="003E5F27" w:rsidP="003E5F27">
      <w:pPr>
        <w:rPr>
          <w:lang w:eastAsia="ja-JP"/>
        </w:rPr>
      </w:pPr>
      <w:r>
        <w:rPr>
          <w:lang w:eastAsia="ja-JP"/>
        </w:rPr>
        <w:t xml:space="preserve">Web: </w:t>
      </w:r>
      <w:hyperlink r:id="rId25" w:history="1">
        <w:r w:rsidRPr="004370FC">
          <w:rPr>
            <w:rStyle w:val="Hyperlink"/>
            <w:rFonts w:ascii="Consolas" w:hAnsi="Consolas" w:cs="Consolas"/>
            <w:sz w:val="19"/>
            <w:szCs w:val="19"/>
            <w:lang w:eastAsia="ja-JP"/>
          </w:rPr>
          <w:t>https://www.alteaaerospace.com</w:t>
        </w:r>
      </w:hyperlink>
    </w:p>
    <w:p w14:paraId="7A4354C0" w14:textId="77777777" w:rsidR="003E5F27" w:rsidRDefault="003E5F27" w:rsidP="003E5F27">
      <w:pPr>
        <w:jc w:val="both"/>
      </w:pPr>
    </w:p>
    <w:p w14:paraId="752DC360" w14:textId="2AAF5047" w:rsidR="00C43C3E" w:rsidRDefault="00C43C3E" w:rsidP="00C43C3E">
      <w:pPr>
        <w:pStyle w:val="Heading2"/>
      </w:pPr>
      <w:bookmarkStart w:id="11" w:name="_Toc80454726"/>
      <w:r>
        <w:t>Dependencies</w:t>
      </w:r>
      <w:bookmarkEnd w:id="11"/>
    </w:p>
    <w:p w14:paraId="3C946E7E" w14:textId="77777777" w:rsidR="00C43C3E" w:rsidRDefault="00C43C3E" w:rsidP="00C43C3E">
      <w:pPr>
        <w:jc w:val="both"/>
      </w:pPr>
    </w:p>
    <w:p w14:paraId="48D59290" w14:textId="144217FA" w:rsidR="00C43C3E" w:rsidRDefault="00C43C3E" w:rsidP="00C43C3E">
      <w:pPr>
        <w:jc w:val="both"/>
      </w:pPr>
      <w:r>
        <w:t>1) Portions of the XR vessel source code, mesh, and textures are based on and/or use modified portions of the original DeltaGlider sample vessel code and assets, which are now licensed under the MIT license (</w:t>
      </w:r>
      <w:hyperlink r:id="rId26" w:history="1">
        <w:r w:rsidRPr="00C43C3E">
          <w:rPr>
            <w:rStyle w:val="Hyperlink"/>
          </w:rPr>
          <w:t>https://opensource.org/licenses/MIT</w:t>
        </w:r>
      </w:hyperlink>
      <w:r>
        <w:t>). Orbiter's license as of 14-Aug-2021 is quoted below:</w:t>
      </w:r>
    </w:p>
    <w:p w14:paraId="44646CEA" w14:textId="77777777" w:rsidR="00C43C3E" w:rsidRDefault="00C43C3E" w:rsidP="00C43C3E">
      <w:pPr>
        <w:jc w:val="both"/>
      </w:pPr>
    </w:p>
    <w:p w14:paraId="5BB3153D" w14:textId="77777777" w:rsidR="00C43C3E" w:rsidRDefault="00C43C3E" w:rsidP="00C43C3E">
      <w:pPr>
        <w:jc w:val="both"/>
      </w:pPr>
      <w:r>
        <w:t xml:space="preserve">  Orbiter Space Flight Simulator</w:t>
      </w:r>
    </w:p>
    <w:p w14:paraId="0042A2E6" w14:textId="77777777" w:rsidR="00C43C3E" w:rsidRDefault="00C43C3E" w:rsidP="00C43C3E">
      <w:pPr>
        <w:jc w:val="both"/>
      </w:pPr>
      <w:r>
        <w:t xml:space="preserve">  </w:t>
      </w:r>
    </w:p>
    <w:p w14:paraId="17700DF3" w14:textId="77777777" w:rsidR="00C43C3E" w:rsidRDefault="00C43C3E" w:rsidP="00C43C3E">
      <w:pPr>
        <w:jc w:val="both"/>
      </w:pPr>
      <w:r>
        <w:t xml:space="preserve">  MIT License</w:t>
      </w:r>
    </w:p>
    <w:p w14:paraId="40D3E631" w14:textId="77777777" w:rsidR="00C43C3E" w:rsidRDefault="00C43C3E" w:rsidP="00C43C3E">
      <w:pPr>
        <w:jc w:val="both"/>
      </w:pPr>
      <w:r>
        <w:t xml:space="preserve">  </w:t>
      </w:r>
    </w:p>
    <w:p w14:paraId="1C32AF84" w14:textId="7C20229B" w:rsidR="00C43C3E" w:rsidRDefault="00C43C3E" w:rsidP="00C43C3E">
      <w:pPr>
        <w:jc w:val="both"/>
      </w:pPr>
      <w:r>
        <w:t xml:space="preserve">  Copyright 2000-202</w:t>
      </w:r>
      <w:r w:rsidR="003808A7">
        <w:t>5</w:t>
      </w:r>
      <w:r>
        <w:t xml:space="preserve"> Martin Schweiger</w:t>
      </w:r>
    </w:p>
    <w:p w14:paraId="5F840C1B" w14:textId="77777777" w:rsidR="00C43C3E" w:rsidRDefault="00C43C3E" w:rsidP="00C43C3E">
      <w:pPr>
        <w:jc w:val="both"/>
      </w:pPr>
      <w:r>
        <w:t xml:space="preserve">  </w:t>
      </w:r>
    </w:p>
    <w:p w14:paraId="0B148C34" w14:textId="51EC3FCB" w:rsidR="00C43C3E" w:rsidRDefault="00C43C3E" w:rsidP="004F2FAD">
      <w:r>
        <w:t xml:space="preserv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2E535DD1" w14:textId="77777777" w:rsidR="00C43C3E" w:rsidRDefault="00C43C3E" w:rsidP="00C43C3E">
      <w:pPr>
        <w:jc w:val="both"/>
      </w:pPr>
      <w:r>
        <w:t xml:space="preserve">  </w:t>
      </w:r>
    </w:p>
    <w:p w14:paraId="51C6EDA6" w14:textId="00DC54E2" w:rsidR="00C43C3E" w:rsidRDefault="00C43C3E" w:rsidP="00C43C3E">
      <w:pPr>
        <w:jc w:val="both"/>
      </w:pPr>
      <w:r>
        <w:t xml:space="preserve">  The above copyright notice and this permission notice shall be included in all copies or substantial portions of the Software.</w:t>
      </w:r>
    </w:p>
    <w:p w14:paraId="5797D8C3" w14:textId="77777777" w:rsidR="00C43C3E" w:rsidRDefault="00C43C3E" w:rsidP="00C43C3E">
      <w:pPr>
        <w:jc w:val="both"/>
      </w:pPr>
      <w:r>
        <w:t xml:space="preserve">  </w:t>
      </w:r>
    </w:p>
    <w:p w14:paraId="63F3C287" w14:textId="31095FBE" w:rsidR="00C43C3E" w:rsidRDefault="00C43C3E" w:rsidP="00C43C3E">
      <w:pPr>
        <w:jc w:val="both"/>
      </w:pPr>
      <w:r>
        <w:lastRenderedPageBreak/>
        <w:t xml:space="preserve">  THE SOFTWARE IS PROVIDED "AS IS", WITHOUT WARRANTY OF ANY KIND, EXPRESS OR IMPLIED, INCLUDING BUT NOT LIMITED TO THE WARRANTIES OF MERCHANTABILITY, FITNESS FOR A PARTICULAR PURPOSE AND NONINFRINGEMENT. IN NO EVENT SHALL THE</w:t>
      </w:r>
    </w:p>
    <w:p w14:paraId="60A493AC" w14:textId="422E53F0" w:rsidR="00C43C3E" w:rsidRDefault="00C43C3E" w:rsidP="00C43C3E">
      <w:pPr>
        <w:jc w:val="both"/>
      </w:pPr>
      <w:r>
        <w:t xml:space="preserve">  AUTHORS OR COPYRIGHT HOLDERS BE LIABLE FOR ANY CLAIM, DAMAGES OR OTHER LIABILITY, WHETHER IN AN ACTION OF CONTRACT, TORT OR OTHERWISE, ARISING FROM, OUT OF OR IN CONNECTION WITH THE SOFTWARE OR THE USE OR OTHER DEALINGS IN THE SOFTWARE.</w:t>
      </w:r>
    </w:p>
    <w:p w14:paraId="24C21988" w14:textId="77777777" w:rsidR="00C43C3E" w:rsidRDefault="00C43C3E" w:rsidP="00C43C3E">
      <w:pPr>
        <w:jc w:val="both"/>
      </w:pPr>
    </w:p>
    <w:p w14:paraId="455A4D66" w14:textId="77777777" w:rsidR="00C43C3E" w:rsidRDefault="00C43C3E" w:rsidP="00C43C3E">
      <w:pPr>
        <w:jc w:val="both"/>
      </w:pPr>
      <w:r>
        <w:t>----</w:t>
      </w:r>
    </w:p>
    <w:p w14:paraId="34581779" w14:textId="77777777" w:rsidR="00C43C3E" w:rsidRDefault="00C43C3E" w:rsidP="00C43C3E">
      <w:pPr>
        <w:jc w:val="both"/>
      </w:pPr>
    </w:p>
    <w:p w14:paraId="3289597F" w14:textId="77777777" w:rsidR="00C43C3E" w:rsidRDefault="00C43C3E" w:rsidP="00C43C3E">
      <w:pPr>
        <w:jc w:val="both"/>
      </w:pPr>
      <w:r>
        <w:t>2) The XR2's DLL loads the XR2's mesh at runtime. However, the mesh is not</w:t>
      </w:r>
    </w:p>
    <w:p w14:paraId="5A3B1D20" w14:textId="77777777" w:rsidR="00C43C3E" w:rsidRDefault="00C43C3E" w:rsidP="00C43C3E">
      <w:pPr>
        <w:jc w:val="both"/>
      </w:pPr>
      <w:r>
        <w:t>necessary to build the XR vessel source, and the mesh remains freely</w:t>
      </w:r>
    </w:p>
    <w:p w14:paraId="1769911C" w14:textId="19010AFF" w:rsidR="00EE4184" w:rsidRDefault="00C43C3E" w:rsidP="00C43C3E">
      <w:pPr>
        <w:jc w:val="both"/>
      </w:pPr>
      <w:r>
        <w:t>downloadable as part of every XR vessel release. The XR2's mesh and texture</w:t>
      </w:r>
      <w:r w:rsidR="00D14C67">
        <w:t xml:space="preserve"> </w:t>
      </w:r>
      <w:r>
        <w:t>files remain the copyright of their author, Steve Tyler.</w:t>
      </w:r>
    </w:p>
    <w:p w14:paraId="40380205" w14:textId="76D313DE" w:rsidR="00C43C3E" w:rsidRDefault="00C43C3E" w:rsidP="00C43C3E">
      <w:pPr>
        <w:jc w:val="both"/>
      </w:pPr>
    </w:p>
    <w:p w14:paraId="1AAE1467" w14:textId="4EC86E2F" w:rsidR="004B2084" w:rsidRDefault="004B2084" w:rsidP="00C43C3E">
      <w:pPr>
        <w:jc w:val="both"/>
      </w:pPr>
      <w:r>
        <w:t>----</w:t>
      </w:r>
    </w:p>
    <w:p w14:paraId="7A37CDF3" w14:textId="5DF4D867" w:rsidR="004B2084" w:rsidRDefault="004B2084" w:rsidP="00C43C3E">
      <w:pPr>
        <w:jc w:val="both"/>
      </w:pPr>
    </w:p>
    <w:p w14:paraId="151ED7E3" w14:textId="67902FE9" w:rsidR="004B2084" w:rsidRDefault="004B2084" w:rsidP="004B2084">
      <w:pPr>
        <w:jc w:val="both"/>
      </w:pPr>
      <w:r>
        <w:t>3) The XR3's mesh and textures were created by and are copyright 2016-202</w:t>
      </w:r>
      <w:r w:rsidR="00212FE8">
        <w:t>5</w:t>
      </w:r>
      <w:r>
        <w:t xml:space="preserve"> Grzegorz Lorens. However, he has granted explicit permission to release those files as part of the XRVessels repository under this same GNU General Public License Version 3.</w:t>
      </w:r>
    </w:p>
    <w:p w14:paraId="53411F5F" w14:textId="77777777" w:rsidR="004B2084" w:rsidRDefault="004B2084" w:rsidP="004B2084">
      <w:pPr>
        <w:jc w:val="both"/>
      </w:pPr>
    </w:p>
    <w:p w14:paraId="77418D6B" w14:textId="43D7933A" w:rsidR="00AB7FD7" w:rsidRDefault="00241693" w:rsidP="00C43C3E">
      <w:pPr>
        <w:pStyle w:val="Heading1"/>
      </w:pPr>
      <w:bookmarkStart w:id="12" w:name="_Toc80454727"/>
      <w:r>
        <w:t>Summary</w:t>
      </w:r>
      <w:bookmarkEnd w:id="12"/>
    </w:p>
    <w:p w14:paraId="28DB27DA" w14:textId="77777777" w:rsidR="00245389" w:rsidRDefault="00245389" w:rsidP="009C66DD">
      <w:pPr>
        <w:jc w:val="both"/>
      </w:pPr>
    </w:p>
    <w:p w14:paraId="7A9491E9" w14:textId="77777777" w:rsidR="00D75DE2" w:rsidRPr="00D75DE2" w:rsidRDefault="000A33C4" w:rsidP="009C66DD">
      <w:pPr>
        <w:jc w:val="both"/>
        <w:rPr>
          <w:i/>
          <w:iCs/>
        </w:rPr>
      </w:pPr>
      <w:r>
        <w:rPr>
          <w:i/>
          <w:iCs/>
        </w:rPr>
        <w:t>Welcome to the Future</w:t>
      </w:r>
      <w:r w:rsidR="00245389">
        <w:rPr>
          <w:i/>
          <w:iCs/>
        </w:rPr>
        <w:t>.</w:t>
      </w:r>
    </w:p>
    <w:p w14:paraId="30AE8EEE" w14:textId="77777777" w:rsidR="00585338" w:rsidRDefault="00585338" w:rsidP="009C66DD">
      <w:pPr>
        <w:jc w:val="both"/>
      </w:pPr>
    </w:p>
    <w:p w14:paraId="33AE20E5" w14:textId="73E893B2" w:rsidR="00585338" w:rsidRPr="00585338" w:rsidRDefault="00585338" w:rsidP="009C66DD">
      <w:pPr>
        <w:jc w:val="both"/>
      </w:pPr>
      <w:r w:rsidRPr="00585338">
        <w:t xml:space="preserve">The </w:t>
      </w:r>
      <w:r w:rsidR="00F749FF" w:rsidRPr="00A52FD0">
        <w:rPr>
          <w:b/>
        </w:rPr>
        <w:t>DG-XR1</w:t>
      </w:r>
      <w:r w:rsidR="00F749FF">
        <w:t xml:space="preserve">, </w:t>
      </w:r>
      <w:r w:rsidR="00B34135" w:rsidRPr="00A52FD0">
        <w:rPr>
          <w:b/>
        </w:rPr>
        <w:t xml:space="preserve">XR5 </w:t>
      </w:r>
      <w:r w:rsidR="00471939" w:rsidRPr="00A52FD0">
        <w:rPr>
          <w:b/>
        </w:rPr>
        <w:t>Vanguard</w:t>
      </w:r>
      <w:r w:rsidR="00F749FF">
        <w:t xml:space="preserve">, and </w:t>
      </w:r>
      <w:r w:rsidR="00F749FF" w:rsidRPr="00A52FD0">
        <w:rPr>
          <w:b/>
        </w:rPr>
        <w:t>XR2 Ravenstar</w:t>
      </w:r>
      <w:r w:rsidRPr="00585338">
        <w:t xml:space="preserve"> </w:t>
      </w:r>
      <w:r w:rsidR="00F749FF">
        <w:t xml:space="preserve">are </w:t>
      </w:r>
      <w:r w:rsidR="00B34135">
        <w:t>cutting-edge</w:t>
      </w:r>
      <w:r w:rsidRPr="00585338">
        <w:t xml:space="preserve"> spacecraft for Orbiter that </w:t>
      </w:r>
      <w:r w:rsidR="002A0A39">
        <w:t>are</w:t>
      </w:r>
      <w:r w:rsidRPr="00585338">
        <w:t xml:space="preserve"> </w:t>
      </w:r>
      <w:r w:rsidR="00B34135">
        <w:t>the product</w:t>
      </w:r>
      <w:r w:rsidR="00231C56">
        <w:t>s</w:t>
      </w:r>
      <w:r w:rsidR="00B34135">
        <w:t xml:space="preserve"> of </w:t>
      </w:r>
      <w:r w:rsidR="002A0A39">
        <w:t xml:space="preserve">over </w:t>
      </w:r>
      <w:r w:rsidR="001128E8">
        <w:t>6</w:t>
      </w:r>
      <w:r w:rsidR="00E27B89">
        <w:t xml:space="preserve">0,000 lines of C++ </w:t>
      </w:r>
      <w:r w:rsidR="00E27B89">
        <w:lastRenderedPageBreak/>
        <w:t xml:space="preserve">code.  </w:t>
      </w:r>
      <w:r w:rsidR="00C86924">
        <w:t>All XR vessels are built on a common framework and share similar internal systems.  H</w:t>
      </w:r>
      <w:r w:rsidRPr="00585338">
        <w:t xml:space="preserve">ighlights include </w:t>
      </w:r>
      <w:r w:rsidR="00C86924">
        <w:t xml:space="preserve">three (XR1), four (XR2), or </w:t>
      </w:r>
      <w:r w:rsidR="005022A4" w:rsidRPr="004D5FB4">
        <w:t>five</w:t>
      </w:r>
      <w:r w:rsidR="005022A4">
        <w:t xml:space="preserve"> </w:t>
      </w:r>
      <w:r w:rsidR="00C86924">
        <w:t xml:space="preserve">(XR5) </w:t>
      </w:r>
      <w:r w:rsidR="007B4529">
        <w:t xml:space="preserve">2D </w:t>
      </w:r>
      <w:r w:rsidRPr="00585338">
        <w:t>instrument panels</w:t>
      </w:r>
      <w:r w:rsidR="00FF01C2">
        <w:t xml:space="preserve"> that natively support 1280-</w:t>
      </w:r>
      <w:r w:rsidR="004D650D">
        <w:t>, 1600-, and 1920</w:t>
      </w:r>
      <w:r w:rsidR="00FF01C2">
        <w:t xml:space="preserve">-pixel-wide </w:t>
      </w:r>
      <w:r w:rsidR="00A6008B">
        <w:t>windows</w:t>
      </w:r>
      <w:r w:rsidRPr="00585338">
        <w:t xml:space="preserve">, high-performance </w:t>
      </w:r>
      <w:r w:rsidR="001F1A43">
        <w:t xml:space="preserve">Altea Aerospace </w:t>
      </w:r>
      <w:r w:rsidRPr="00585338">
        <w:t xml:space="preserve">SCRAM engines, complex damage simulation, </w:t>
      </w:r>
      <w:r w:rsidR="00CC6A42">
        <w:t>custom sound effects</w:t>
      </w:r>
      <w:r w:rsidR="00A449DF">
        <w:t xml:space="preserve"> via XRSound</w:t>
      </w:r>
      <w:r w:rsidR="00CC6A42">
        <w:t xml:space="preserve">, </w:t>
      </w:r>
      <w:r w:rsidR="007B4529">
        <w:t>over 2</w:t>
      </w:r>
      <w:r w:rsidR="00CC6A42">
        <w:t>5</w:t>
      </w:r>
      <w:r w:rsidR="007B4529">
        <w:t xml:space="preserve">0 </w:t>
      </w:r>
      <w:r w:rsidRPr="00585338">
        <w:t>voice callouts</w:t>
      </w:r>
      <w:r w:rsidR="007B4529">
        <w:t xml:space="preserve"> </w:t>
      </w:r>
      <w:r w:rsidR="00CC6A42">
        <w:t>performed by</w:t>
      </w:r>
      <w:r w:rsidR="00381FE0">
        <w:t xml:space="preserve"> voice actress</w:t>
      </w:r>
      <w:r w:rsidR="00CC6A42">
        <w:t xml:space="preserve"> </w:t>
      </w:r>
      <w:hyperlink r:id="rId27" w:history="1">
        <w:r w:rsidR="00CC6A42" w:rsidRPr="00CC6A42">
          <w:rPr>
            <w:rStyle w:val="Hyperlink"/>
          </w:rPr>
          <w:t>Sally Beaumont</w:t>
        </w:r>
      </w:hyperlink>
      <w:r w:rsidRPr="00585338">
        <w:t xml:space="preserve">, and </w:t>
      </w:r>
      <w:r w:rsidR="007B4529">
        <w:t>highly</w:t>
      </w:r>
      <w:r w:rsidR="00636D7C">
        <w:t xml:space="preserve"> </w:t>
      </w:r>
      <w:r w:rsidR="007B4529">
        <w:t xml:space="preserve">precise </w:t>
      </w:r>
      <w:r w:rsidRPr="00585338">
        <w:t>autopilots.</w:t>
      </w:r>
      <w:r w:rsidR="00C86924">
        <w:t xml:space="preserve">  In addition, the XR2 and XR5 include a payload bay with full payload support via a custom </w:t>
      </w:r>
      <w:r w:rsidR="00A6008B">
        <w:t xml:space="preserve">instrument </w:t>
      </w:r>
      <w:r w:rsidR="00C86924">
        <w:t>panel.</w:t>
      </w:r>
    </w:p>
    <w:p w14:paraId="3A30C244" w14:textId="77777777" w:rsidR="00585338" w:rsidRDefault="00585338" w:rsidP="009C66DD">
      <w:pPr>
        <w:jc w:val="both"/>
      </w:pPr>
    </w:p>
    <w:p w14:paraId="7B9972B5" w14:textId="1C9DEA15" w:rsidR="00585338" w:rsidRPr="00585338" w:rsidRDefault="00C86924" w:rsidP="009C66DD">
      <w:pPr>
        <w:jc w:val="both"/>
      </w:pPr>
      <w:r>
        <w:t>XR vessels are designed to be</w:t>
      </w:r>
      <w:r w:rsidR="00585338" w:rsidRPr="00585338">
        <w:t xml:space="preserve"> </w:t>
      </w:r>
      <w:r w:rsidR="00585338" w:rsidRPr="00585338">
        <w:rPr>
          <w:i/>
          <w:iCs/>
        </w:rPr>
        <w:t>pilots</w:t>
      </w:r>
      <w:r w:rsidR="00692136">
        <w:rPr>
          <w:i/>
          <w:iCs/>
        </w:rPr>
        <w:t>’</w:t>
      </w:r>
      <w:r w:rsidR="00585338" w:rsidRPr="00585338">
        <w:rPr>
          <w:i/>
          <w:iCs/>
        </w:rPr>
        <w:t xml:space="preserve"> ship</w:t>
      </w:r>
      <w:r>
        <w:rPr>
          <w:i/>
          <w:iCs/>
        </w:rPr>
        <w:t>s</w:t>
      </w:r>
      <w:r w:rsidR="00585338" w:rsidRPr="00585338">
        <w:t>, and with all the realism settings set to maximum</w:t>
      </w:r>
      <w:r w:rsidR="00A55705">
        <w:t xml:space="preserve">, </w:t>
      </w:r>
      <w:r w:rsidR="00585338" w:rsidRPr="00585338">
        <w:t>the ship</w:t>
      </w:r>
      <w:r>
        <w:t>s</w:t>
      </w:r>
      <w:r w:rsidR="00585338" w:rsidRPr="00585338">
        <w:t xml:space="preserve"> </w:t>
      </w:r>
      <w:r>
        <w:t xml:space="preserve">are </w:t>
      </w:r>
      <w:r w:rsidR="00585338" w:rsidRPr="00585338">
        <w:t xml:space="preserve">significantly more challenging to fly efficiently (and </w:t>
      </w:r>
      <w:r w:rsidR="00585338" w:rsidRPr="00585338">
        <w:rPr>
          <w:i/>
          <w:iCs/>
        </w:rPr>
        <w:t>safely</w:t>
      </w:r>
      <w:r w:rsidR="00585338" w:rsidRPr="00585338">
        <w:t xml:space="preserve">) than the default DeltaGlider; i.e., pilot workload is higher. However, </w:t>
      </w:r>
      <w:r>
        <w:t xml:space="preserve">each vessel </w:t>
      </w:r>
      <w:r w:rsidR="00585338" w:rsidRPr="00585338">
        <w:t xml:space="preserve">is fully configurable via </w:t>
      </w:r>
      <w:r>
        <w:t xml:space="preserve">its configuration file (e.g., </w:t>
      </w:r>
      <w:r w:rsidR="00585338" w:rsidRPr="00CC4869">
        <w:rPr>
          <w:rStyle w:val="HTMLCode"/>
        </w:rPr>
        <w:t>Config\</w:t>
      </w:r>
      <w:r w:rsidR="005022A4">
        <w:rPr>
          <w:rStyle w:val="HTMLCode"/>
        </w:rPr>
        <w:t>XR5</w:t>
      </w:r>
      <w:r w:rsidR="00471939">
        <w:rPr>
          <w:rStyle w:val="HTMLCode"/>
        </w:rPr>
        <w:t>Vanguard</w:t>
      </w:r>
      <w:r w:rsidR="00585338" w:rsidRPr="00CC4869">
        <w:rPr>
          <w:rStyle w:val="HTMLCode"/>
        </w:rPr>
        <w:t>Prefs.cfg</w:t>
      </w:r>
      <w:r w:rsidRPr="00C86924">
        <w:rPr>
          <w:rStyle w:val="HTMLCode"/>
          <w:rFonts w:ascii="Verdana" w:hAnsi="Verdana"/>
        </w:rPr>
        <w:t>)</w:t>
      </w:r>
      <w:r w:rsidR="00585338" w:rsidRPr="00585338">
        <w:t xml:space="preserve">, and with all the realism settings disabled </w:t>
      </w:r>
      <w:r w:rsidR="00056A9D">
        <w:t xml:space="preserve">each </w:t>
      </w:r>
      <w:r w:rsidR="003850EA">
        <w:t xml:space="preserve">vessel </w:t>
      </w:r>
      <w:r w:rsidR="00585338" w:rsidRPr="00585338">
        <w:t xml:space="preserve">is just as </w:t>
      </w:r>
      <w:r w:rsidR="00B309BE">
        <w:t>forgiving</w:t>
      </w:r>
      <w:r w:rsidR="00585338" w:rsidRPr="00585338">
        <w:t xml:space="preserve"> to fly as the default DeltaGlider. The configuration file also features a custom </w:t>
      </w:r>
      <w:r w:rsidR="00585338" w:rsidRPr="00585338">
        <w:rPr>
          <w:i/>
          <w:iCs/>
        </w:rPr>
        <w:t>CHEATCODES</w:t>
      </w:r>
      <w:r w:rsidR="00585338" w:rsidRPr="00585338">
        <w:t xml:space="preserve"> section that allows the user to directly set certain ship's values such as maximum engine thrust, fuel capacity, ship mass, etc.</w:t>
      </w:r>
    </w:p>
    <w:p w14:paraId="48D278F3" w14:textId="77777777" w:rsidR="00294294" w:rsidRDefault="00294294" w:rsidP="009C66DD">
      <w:pPr>
        <w:jc w:val="both"/>
      </w:pPr>
    </w:p>
    <w:p w14:paraId="4D76CB08" w14:textId="77777777" w:rsidR="006A4579" w:rsidRDefault="006A4579" w:rsidP="006A4579">
      <w:pPr>
        <w:pStyle w:val="Heading2"/>
      </w:pPr>
      <w:bookmarkStart w:id="13" w:name="_Toc80454728"/>
      <w:r>
        <w:t>Features</w:t>
      </w:r>
      <w:bookmarkEnd w:id="13"/>
    </w:p>
    <w:p w14:paraId="6157DA0E" w14:textId="77777777" w:rsidR="006A4579" w:rsidRDefault="006A4579" w:rsidP="006A4579"/>
    <w:p w14:paraId="0255375D" w14:textId="77777777" w:rsidR="006A4579" w:rsidRDefault="005022A4" w:rsidP="008D32DE">
      <w:pPr>
        <w:jc w:val="both"/>
      </w:pPr>
      <w:r>
        <w:t xml:space="preserve">If you are a veteran </w:t>
      </w:r>
      <w:r w:rsidR="00471939">
        <w:t>XR</w:t>
      </w:r>
      <w:r>
        <w:t xml:space="preserve"> pilot</w:t>
      </w:r>
      <w:r w:rsidR="00A449DF">
        <w:t>,</w:t>
      </w:r>
      <w:r>
        <w:t xml:space="preserve"> you will find most of </w:t>
      </w:r>
      <w:r w:rsidR="004B73E7">
        <w:t xml:space="preserve">all </w:t>
      </w:r>
      <w:r w:rsidR="00C2705B">
        <w:t xml:space="preserve">three ships’ systems </w:t>
      </w:r>
      <w:r>
        <w:t xml:space="preserve">familiar.  However, the </w:t>
      </w:r>
      <w:r w:rsidR="00471939">
        <w:t>Vanguard</w:t>
      </w:r>
      <w:r>
        <w:t xml:space="preserve"> is many times larger than the</w:t>
      </w:r>
      <w:r w:rsidR="002D5B94">
        <w:t xml:space="preserve"> XR1</w:t>
      </w:r>
      <w:r w:rsidR="00C2705B">
        <w:t>/XR2</w:t>
      </w:r>
      <w:r>
        <w:t xml:space="preserve"> and the flight characteristics are </w:t>
      </w:r>
      <w:r w:rsidR="004C3E5C">
        <w:t>completely</w:t>
      </w:r>
      <w:r>
        <w:t xml:space="preserve"> different – particularly if you are carrying a heavy payload.</w:t>
      </w:r>
    </w:p>
    <w:p w14:paraId="1A3989F5" w14:textId="77777777" w:rsidR="005022A4" w:rsidRDefault="005022A4" w:rsidP="008D32DE">
      <w:pPr>
        <w:jc w:val="both"/>
      </w:pPr>
    </w:p>
    <w:p w14:paraId="2C6E4510" w14:textId="77777777" w:rsidR="005022A4" w:rsidRPr="001A41C0" w:rsidRDefault="0080137F" w:rsidP="008D32DE">
      <w:pPr>
        <w:jc w:val="both"/>
        <w:rPr>
          <w:b/>
        </w:rPr>
      </w:pPr>
      <w:r w:rsidRPr="001A41C0">
        <w:rPr>
          <w:b/>
        </w:rPr>
        <w:t xml:space="preserve">All </w:t>
      </w:r>
      <w:r w:rsidR="00234583" w:rsidRPr="001A41C0">
        <w:rPr>
          <w:b/>
        </w:rPr>
        <w:t>XR vesse</w:t>
      </w:r>
      <w:r w:rsidRPr="001A41C0">
        <w:rPr>
          <w:b/>
        </w:rPr>
        <w:t>l</w:t>
      </w:r>
      <w:r w:rsidR="001A41C0">
        <w:rPr>
          <w:b/>
        </w:rPr>
        <w:t>s</w:t>
      </w:r>
      <w:r w:rsidR="006F1E98">
        <w:rPr>
          <w:b/>
        </w:rPr>
        <w:t xml:space="preserve"> include:</w:t>
      </w:r>
    </w:p>
    <w:p w14:paraId="1D5C451D" w14:textId="77777777" w:rsidR="006A4579" w:rsidRPr="003C6D64" w:rsidRDefault="006A4579" w:rsidP="008D32DE">
      <w:pPr>
        <w:jc w:val="both"/>
      </w:pPr>
    </w:p>
    <w:p w14:paraId="77D43C41" w14:textId="247EF5EF" w:rsidR="003C6D64" w:rsidRPr="00655A0B" w:rsidRDefault="003C6D64" w:rsidP="00655A0B">
      <w:pPr>
        <w:numPr>
          <w:ilvl w:val="0"/>
          <w:numId w:val="2"/>
        </w:numPr>
        <w:jc w:val="both"/>
        <w:rPr>
          <w:szCs w:val="20"/>
        </w:rPr>
      </w:pPr>
      <w:r w:rsidRPr="00655A0B">
        <w:lastRenderedPageBreak/>
        <w:t xml:space="preserve">2D instrument panel native support for 1280-, 1600-, and 1920-pixel-wide </w:t>
      </w:r>
      <w:r w:rsidR="00A55705">
        <w:t>windows</w:t>
      </w:r>
      <w:r w:rsidRPr="00655A0B">
        <w:t>.</w:t>
      </w:r>
      <w:r w:rsidRPr="00974F01">
        <w:rPr>
          <w:b/>
          <w:color w:val="FF0000"/>
        </w:rPr>
        <w:t xml:space="preserve">  </w:t>
      </w:r>
      <w:r w:rsidR="00655A0B">
        <w:rPr>
          <w:szCs w:val="20"/>
        </w:rPr>
        <w:t>By default</w:t>
      </w:r>
      <w:r w:rsidR="00A55705">
        <w:rPr>
          <w:szCs w:val="20"/>
        </w:rPr>
        <w:t xml:space="preserve">, </w:t>
      </w:r>
      <w:r w:rsidR="00655A0B">
        <w:rPr>
          <w:szCs w:val="20"/>
        </w:rPr>
        <w:t>each XR vessel will automatically load the optimum panel width based on the window size in which Orbiter is running.  However, t</w:t>
      </w:r>
      <w:r>
        <w:t xml:space="preserve">o </w:t>
      </w:r>
      <w:r w:rsidR="00655A0B">
        <w:t xml:space="preserve">force a particular </w:t>
      </w:r>
      <w:r>
        <w:t xml:space="preserve">panel </w:t>
      </w:r>
      <w:r w:rsidR="00655A0B">
        <w:t>width</w:t>
      </w:r>
      <w:r w:rsidR="0056490B">
        <w:t xml:space="preserve"> to be used</w:t>
      </w:r>
      <w:r>
        <w:t xml:space="preserve">, set </w:t>
      </w:r>
      <w:r w:rsidRPr="00655A0B">
        <w:rPr>
          <w:rFonts w:ascii="Courier New" w:hAnsi="Courier New" w:cs="Courier New"/>
          <w:u w:val="single"/>
        </w:rPr>
        <w:t>2DPanelWidth</w:t>
      </w:r>
      <w:r>
        <w:t xml:space="preserve"> in your ship’s configuration file (e.g., </w:t>
      </w:r>
      <w:r w:rsidRPr="00655A0B">
        <w:rPr>
          <w:rFonts w:ascii="Courier New" w:hAnsi="Courier New" w:cs="Courier New"/>
        </w:rPr>
        <w:t>Config\XR5VanguardPrefs.cfg)</w:t>
      </w:r>
      <w:r>
        <w:t xml:space="preserve">.  </w:t>
      </w:r>
      <w:r w:rsidR="00655BAF">
        <w:t xml:space="preserve">Each </w:t>
      </w:r>
      <w:r>
        <w:t>main panel is low-profile in the center for maximum visibility.</w:t>
      </w:r>
    </w:p>
    <w:p w14:paraId="241877D6" w14:textId="77777777" w:rsidR="003C6D64" w:rsidRPr="003C6D64" w:rsidRDefault="003C6D64" w:rsidP="003C6D64">
      <w:pPr>
        <w:ind w:left="720"/>
        <w:jc w:val="both"/>
        <w:rPr>
          <w:szCs w:val="20"/>
        </w:rPr>
      </w:pPr>
    </w:p>
    <w:p w14:paraId="59BA07B6" w14:textId="03BB2C4D" w:rsidR="00A8243C" w:rsidRPr="00022D80" w:rsidRDefault="00A8243C" w:rsidP="00A8243C">
      <w:pPr>
        <w:numPr>
          <w:ilvl w:val="0"/>
          <w:numId w:val="2"/>
        </w:numPr>
        <w:jc w:val="both"/>
        <w:rPr>
          <w:szCs w:val="20"/>
        </w:rPr>
      </w:pPr>
      <w:r w:rsidRPr="005A1DDE">
        <w:rPr>
          <w:szCs w:val="20"/>
          <w:u w:val="single"/>
        </w:rPr>
        <w:t>2</w:t>
      </w:r>
      <w:r w:rsidR="00044362">
        <w:rPr>
          <w:szCs w:val="20"/>
          <w:u w:val="single"/>
        </w:rPr>
        <w:t>81</w:t>
      </w:r>
      <w:r w:rsidRPr="00022D80">
        <w:rPr>
          <w:szCs w:val="20"/>
        </w:rPr>
        <w:t xml:space="preserve"> </w:t>
      </w:r>
      <w:r>
        <w:rPr>
          <w:szCs w:val="20"/>
        </w:rPr>
        <w:t xml:space="preserve">unique </w:t>
      </w:r>
      <w:r w:rsidRPr="00022D80">
        <w:rPr>
          <w:szCs w:val="20"/>
        </w:rPr>
        <w:t>sound effects and voice callouts</w:t>
      </w:r>
      <w:r w:rsidR="00F7657D">
        <w:rPr>
          <w:szCs w:val="20"/>
        </w:rPr>
        <w:t xml:space="preserve">; </w:t>
      </w:r>
      <w:r>
        <w:rPr>
          <w:szCs w:val="20"/>
        </w:rPr>
        <w:t xml:space="preserve">callouts performed by voice actress </w:t>
      </w:r>
      <w:hyperlink r:id="rId28" w:history="1">
        <w:r w:rsidRPr="00A8243C">
          <w:rPr>
            <w:rStyle w:val="Hyperlink"/>
            <w:szCs w:val="20"/>
          </w:rPr>
          <w:t>Sally Beaumont</w:t>
        </w:r>
      </w:hyperlink>
      <w:r>
        <w:rPr>
          <w:szCs w:val="20"/>
        </w:rPr>
        <w:t>.</w:t>
      </w:r>
    </w:p>
    <w:p w14:paraId="50C6A915" w14:textId="77777777" w:rsidR="00A8243C" w:rsidRPr="00022D80" w:rsidRDefault="00A8243C" w:rsidP="00A8243C">
      <w:pPr>
        <w:jc w:val="both"/>
        <w:rPr>
          <w:szCs w:val="20"/>
        </w:rPr>
      </w:pPr>
    </w:p>
    <w:p w14:paraId="70516DE8" w14:textId="77777777" w:rsidR="00022D80" w:rsidRDefault="00022D80" w:rsidP="008D32DE">
      <w:pPr>
        <w:numPr>
          <w:ilvl w:val="0"/>
          <w:numId w:val="2"/>
        </w:numPr>
        <w:jc w:val="both"/>
        <w:rPr>
          <w:szCs w:val="20"/>
        </w:rPr>
      </w:pPr>
      <w:r w:rsidRPr="00022D80">
        <w:rPr>
          <w:szCs w:val="20"/>
        </w:rPr>
        <w:t xml:space="preserve">Altea Aerospace SCRAM engines operable up to </w:t>
      </w:r>
      <w:r w:rsidR="00407D90">
        <w:rPr>
          <w:szCs w:val="20"/>
        </w:rPr>
        <w:t>~</w:t>
      </w:r>
      <w:r w:rsidR="003B6F3D">
        <w:rPr>
          <w:szCs w:val="20"/>
        </w:rPr>
        <w:t>Mach</w:t>
      </w:r>
      <w:r w:rsidR="00407D90">
        <w:rPr>
          <w:szCs w:val="20"/>
        </w:rPr>
        <w:t xml:space="preserve"> 17 (XR1) or </w:t>
      </w:r>
      <w:r w:rsidRPr="00022D80">
        <w:rPr>
          <w:szCs w:val="20"/>
        </w:rPr>
        <w:t>~</w:t>
      </w:r>
      <w:r w:rsidR="003B6F3D">
        <w:rPr>
          <w:szCs w:val="20"/>
        </w:rPr>
        <w:t>Mach</w:t>
      </w:r>
      <w:r w:rsidRPr="00022D80">
        <w:rPr>
          <w:szCs w:val="20"/>
        </w:rPr>
        <w:t xml:space="preserve"> 20 </w:t>
      </w:r>
      <w:r w:rsidR="00407D90">
        <w:rPr>
          <w:szCs w:val="20"/>
        </w:rPr>
        <w:t>(XR2/XR5)</w:t>
      </w:r>
      <w:r w:rsidR="00110350">
        <w:rPr>
          <w:szCs w:val="20"/>
        </w:rPr>
        <w:t>.</w:t>
      </w:r>
    </w:p>
    <w:p w14:paraId="7EF250F8" w14:textId="77777777" w:rsidR="00022D80" w:rsidRDefault="00022D80" w:rsidP="008D32DE">
      <w:pPr>
        <w:jc w:val="both"/>
        <w:rPr>
          <w:szCs w:val="20"/>
        </w:rPr>
      </w:pPr>
    </w:p>
    <w:p w14:paraId="31192551" w14:textId="560AEB36" w:rsidR="00D75DE2" w:rsidRDefault="00D75DE2" w:rsidP="008D32DE">
      <w:pPr>
        <w:numPr>
          <w:ilvl w:val="0"/>
          <w:numId w:val="2"/>
        </w:numPr>
        <w:jc w:val="both"/>
      </w:pPr>
      <w:r>
        <w:t xml:space="preserve">Extensive refueling/resupply support </w:t>
      </w:r>
      <w:r w:rsidR="004F522D">
        <w:t xml:space="preserve">via the </w:t>
      </w:r>
      <w:r>
        <w:t xml:space="preserve">lower instrument panel.  </w:t>
      </w:r>
      <w:r w:rsidR="00FC4A68">
        <w:t>In addition,</w:t>
      </w:r>
      <w:r>
        <w:t xml:space="preserve"> Orbiter's automatic (and instant) refueling of the ship when touching down on a landing pad </w:t>
      </w:r>
      <w:r w:rsidR="00FC4A68">
        <w:t>is disabled so that pilots may refuel the ship manually</w:t>
      </w:r>
      <w:r>
        <w:t>.</w:t>
      </w:r>
    </w:p>
    <w:p w14:paraId="2CB96B92" w14:textId="77777777" w:rsidR="00695A8C" w:rsidRDefault="00695A8C" w:rsidP="008D32DE">
      <w:pPr>
        <w:jc w:val="both"/>
      </w:pPr>
    </w:p>
    <w:p w14:paraId="60607D07" w14:textId="1B9AFD04" w:rsidR="00D75DE2" w:rsidRDefault="00334BBB" w:rsidP="008D32DE">
      <w:pPr>
        <w:numPr>
          <w:ilvl w:val="0"/>
          <w:numId w:val="2"/>
        </w:numPr>
        <w:jc w:val="both"/>
      </w:pPr>
      <w:r>
        <w:t xml:space="preserve">A large number of </w:t>
      </w:r>
      <w:r w:rsidR="00D75DE2">
        <w:t>instrument panel gauges, including:</w:t>
      </w:r>
    </w:p>
    <w:p w14:paraId="70A97033" w14:textId="77777777" w:rsidR="00D75DE2" w:rsidRDefault="00D75DE2" w:rsidP="008D32DE">
      <w:pPr>
        <w:numPr>
          <w:ilvl w:val="1"/>
          <w:numId w:val="2"/>
        </w:numPr>
        <w:jc w:val="both"/>
      </w:pPr>
      <w:r>
        <w:t xml:space="preserve">Fuel display showing </w:t>
      </w:r>
      <w:smartTag w:uri="urn:schemas-microsoft-com:office:smarttags" w:element="place">
        <w:r>
          <w:t>Main</w:t>
        </w:r>
      </w:smartTag>
      <w:r>
        <w:t>, RCS, and SCRAM fuel remaining.</w:t>
      </w:r>
    </w:p>
    <w:p w14:paraId="37DFB2F1" w14:textId="77777777" w:rsidR="001A226E" w:rsidRDefault="00695A8C" w:rsidP="008D32DE">
      <w:pPr>
        <w:numPr>
          <w:ilvl w:val="1"/>
          <w:numId w:val="2"/>
        </w:numPr>
        <w:jc w:val="both"/>
      </w:pPr>
      <w:r>
        <w:t>Engine display showing</w:t>
      </w:r>
    </w:p>
    <w:p w14:paraId="52BD8AF4" w14:textId="77777777" w:rsidR="001A226E" w:rsidRDefault="00B40649" w:rsidP="001A226E">
      <w:pPr>
        <w:ind w:left="2160"/>
        <w:jc w:val="both"/>
      </w:pPr>
      <w:r>
        <w:t>1</w:t>
      </w:r>
      <w:r w:rsidR="00D75DE2">
        <w:t xml:space="preserve">) </w:t>
      </w:r>
      <w:r w:rsidR="00695A8C">
        <w:t>m</w:t>
      </w:r>
      <w:r w:rsidR="00D75DE2">
        <w:t>ain engine efficiency (af</w:t>
      </w:r>
      <w:r w:rsidR="00695A8C">
        <w:t>fected by atmospheric pressure),</w:t>
      </w:r>
    </w:p>
    <w:p w14:paraId="0FA35816" w14:textId="4C8881C4" w:rsidR="001A226E" w:rsidRDefault="00D75DE2" w:rsidP="001A226E">
      <w:pPr>
        <w:ind w:left="2160"/>
        <w:jc w:val="both"/>
      </w:pPr>
      <w:r>
        <w:t xml:space="preserve">2) </w:t>
      </w:r>
      <w:r w:rsidR="00695A8C">
        <w:t>m</w:t>
      </w:r>
      <w:r>
        <w:t>ain,</w:t>
      </w:r>
      <w:r w:rsidR="00695A8C">
        <w:t xml:space="preserve"> hover, and SCRAM thrust levels, and </w:t>
      </w:r>
    </w:p>
    <w:p w14:paraId="2F423BA1" w14:textId="114B4504" w:rsidR="00D75DE2" w:rsidRDefault="00D75DE2" w:rsidP="001A226E">
      <w:pPr>
        <w:ind w:left="2160"/>
        <w:jc w:val="both"/>
      </w:pPr>
      <w:r>
        <w:t xml:space="preserve">3) </w:t>
      </w:r>
      <w:r w:rsidR="00323917">
        <w:t>a</w:t>
      </w:r>
      <w:r>
        <w:t>ccele</w:t>
      </w:r>
      <w:r w:rsidR="00124532">
        <w:t>ration along all three axes in g’</w:t>
      </w:r>
      <w:r>
        <w:t>s and meters-per-second</w:t>
      </w:r>
      <w:r w:rsidR="00124532">
        <w:t>-squared</w:t>
      </w:r>
      <w:r>
        <w:t>.</w:t>
      </w:r>
    </w:p>
    <w:p w14:paraId="1AF666EF" w14:textId="3BC3C60B" w:rsidR="00471182" w:rsidRPr="00471182" w:rsidRDefault="00471182" w:rsidP="008D32DE">
      <w:pPr>
        <w:ind w:left="720"/>
        <w:jc w:val="both"/>
      </w:pPr>
      <w:r w:rsidRPr="00471182">
        <w:t>The G scale automatically switches its range as necessary, providing accurate information for low</w:t>
      </w:r>
      <w:r w:rsidR="000D57BE">
        <w:t>-</w:t>
      </w:r>
      <w:r w:rsidRPr="00471182">
        <w:t>, moderate</w:t>
      </w:r>
      <w:r w:rsidR="000D57BE">
        <w:t>-</w:t>
      </w:r>
      <w:r w:rsidRPr="00471182">
        <w:t>, and high-G situations.  This gauge shows the force</w:t>
      </w:r>
      <w:r w:rsidR="008B24E9">
        <w:t xml:space="preserve">s </w:t>
      </w:r>
      <w:r w:rsidRPr="00471182">
        <w:t xml:space="preserve">on the ship, so as the ship accelerates into </w:t>
      </w:r>
      <w:r w:rsidRPr="00471182">
        <w:lastRenderedPageBreak/>
        <w:t>orbit you can watch the Y axis Gs go down from one to zero.  X = lateral (left-right), Y = vertical (up-down), Z = ship acc</w:t>
      </w:r>
      <w:r w:rsidR="00F209C3">
        <w:t>eleration</w:t>
      </w:r>
      <w:r w:rsidRPr="00471182">
        <w:t xml:space="preserve"> (front-back).</w:t>
      </w:r>
    </w:p>
    <w:p w14:paraId="79D79153" w14:textId="77777777" w:rsidR="00D75DE2" w:rsidRDefault="00D75DE2" w:rsidP="008D32DE">
      <w:pPr>
        <w:jc w:val="both"/>
      </w:pPr>
      <w:r>
        <w:t xml:space="preserve">        </w:t>
      </w:r>
    </w:p>
    <w:p w14:paraId="5DEF0753" w14:textId="77777777" w:rsidR="00D75DE2" w:rsidRDefault="00D75DE2" w:rsidP="008D32DE">
      <w:pPr>
        <w:numPr>
          <w:ilvl w:val="0"/>
          <w:numId w:val="3"/>
        </w:numPr>
        <w:jc w:val="both"/>
      </w:pPr>
      <w:r>
        <w:t xml:space="preserve">Reworked TSFC ("Thrust-Specific Fuel Consumption") screen showing main </w:t>
      </w:r>
      <w:r w:rsidR="00F25F67">
        <w:t xml:space="preserve">engine </w:t>
      </w:r>
      <w:r>
        <w:t>and hover engine efficiency (affected by atmospheric pressure).  Rocket engines are most efficient when operating in a vacuum.</w:t>
      </w:r>
    </w:p>
    <w:p w14:paraId="35F8E3D4" w14:textId="77777777" w:rsidR="002A7A28" w:rsidRDefault="002A7A28" w:rsidP="008D32DE">
      <w:pPr>
        <w:jc w:val="both"/>
      </w:pPr>
    </w:p>
    <w:p w14:paraId="28490C57" w14:textId="77777777" w:rsidR="00D75DE2" w:rsidRDefault="00D75DE2" w:rsidP="008D32DE">
      <w:pPr>
        <w:numPr>
          <w:ilvl w:val="0"/>
          <w:numId w:val="3"/>
        </w:numPr>
        <w:jc w:val="both"/>
      </w:pPr>
      <w:r>
        <w:t>Dynamic Pressure and Static Pressure gauges; useful for optimizing your ascent when using the SCRAM engines.</w:t>
      </w:r>
    </w:p>
    <w:p w14:paraId="156B34A8" w14:textId="77777777" w:rsidR="00A934EC" w:rsidRDefault="00A934EC" w:rsidP="008D32DE">
      <w:pPr>
        <w:jc w:val="both"/>
      </w:pPr>
    </w:p>
    <w:p w14:paraId="4CCFDCB5" w14:textId="77777777" w:rsidR="00D75DE2" w:rsidRDefault="00D75DE2" w:rsidP="008D32DE">
      <w:pPr>
        <w:numPr>
          <w:ilvl w:val="0"/>
          <w:numId w:val="3"/>
        </w:numPr>
        <w:jc w:val="both"/>
      </w:pPr>
      <w:r>
        <w:t>Slope gauge showing ascent/descent slope.</w:t>
      </w:r>
    </w:p>
    <w:p w14:paraId="5D52F720" w14:textId="77777777" w:rsidR="00A934EC" w:rsidRDefault="00A934EC" w:rsidP="008D32DE">
      <w:pPr>
        <w:jc w:val="both"/>
      </w:pPr>
    </w:p>
    <w:p w14:paraId="52DF6BA1" w14:textId="77777777" w:rsidR="00D75DE2" w:rsidRDefault="00D75DE2" w:rsidP="008D32DE">
      <w:pPr>
        <w:numPr>
          <w:ilvl w:val="0"/>
          <w:numId w:val="3"/>
        </w:numPr>
        <w:jc w:val="both"/>
      </w:pPr>
      <w:r>
        <w:t>AOA and Slip gauges.</w:t>
      </w:r>
    </w:p>
    <w:p w14:paraId="6030D3A2" w14:textId="77777777" w:rsidR="00A934EC" w:rsidRDefault="00A934EC" w:rsidP="008D32DE">
      <w:pPr>
        <w:jc w:val="both"/>
      </w:pPr>
    </w:p>
    <w:p w14:paraId="4C33C704" w14:textId="77777777" w:rsidR="00D75DE2" w:rsidRDefault="00D75DE2" w:rsidP="008D32DE">
      <w:pPr>
        <w:numPr>
          <w:ilvl w:val="0"/>
          <w:numId w:val="3"/>
        </w:numPr>
        <w:jc w:val="both"/>
      </w:pPr>
      <w:r>
        <w:t>SCRAM Diffuser Temperature gauge which allows the pilot to monitor when the SCRAM engines reach the edge of their performance envelope.</w:t>
      </w:r>
    </w:p>
    <w:p w14:paraId="7966C422" w14:textId="77777777" w:rsidR="00A934EC" w:rsidRDefault="00A934EC" w:rsidP="008D32DE">
      <w:pPr>
        <w:jc w:val="both"/>
      </w:pPr>
    </w:p>
    <w:p w14:paraId="767F4AD4" w14:textId="77777777" w:rsidR="00D75DE2" w:rsidRDefault="00D75DE2" w:rsidP="008D32DE">
      <w:pPr>
        <w:numPr>
          <w:ilvl w:val="0"/>
          <w:numId w:val="3"/>
        </w:numPr>
        <w:jc w:val="both"/>
      </w:pPr>
      <w:r w:rsidRPr="00E771F5">
        <w:rPr>
          <w:i/>
        </w:rPr>
        <w:t>Multi-Display-Area</w:t>
      </w:r>
      <w:r>
        <w:t xml:space="preserve"> (MDA) screen that has </w:t>
      </w:r>
      <w:r w:rsidR="00E771F5">
        <w:t xml:space="preserve">ten different </w:t>
      </w:r>
      <w:r w:rsidR="00A934EC">
        <w:t>modes</w:t>
      </w:r>
      <w:r w:rsidR="00E771F5">
        <w:t>,</w:t>
      </w:r>
      <w:r w:rsidR="00A934EC">
        <w:t xml:space="preserve"> showing:</w:t>
      </w:r>
    </w:p>
    <w:p w14:paraId="0C66983C" w14:textId="77777777" w:rsidR="00A934EC" w:rsidRDefault="00A934EC" w:rsidP="008D32DE">
      <w:pPr>
        <w:numPr>
          <w:ilvl w:val="1"/>
          <w:numId w:val="3"/>
        </w:numPr>
        <w:jc w:val="both"/>
      </w:pPr>
      <w:r>
        <w:t>Mode 0: Airspeed Hold Autopilot</w:t>
      </w:r>
    </w:p>
    <w:p w14:paraId="56EAFAF4" w14:textId="77777777" w:rsidR="00A934EC" w:rsidRDefault="00A934EC" w:rsidP="008D32DE">
      <w:pPr>
        <w:numPr>
          <w:ilvl w:val="1"/>
          <w:numId w:val="3"/>
        </w:numPr>
        <w:jc w:val="both"/>
      </w:pPr>
      <w:r>
        <w:t>Mode 1: Descent Hold / Auto-Land Autopilot</w:t>
      </w:r>
    </w:p>
    <w:p w14:paraId="0FAA5595" w14:textId="77777777" w:rsidR="00A934EC" w:rsidRDefault="00A934EC" w:rsidP="008D32DE">
      <w:pPr>
        <w:numPr>
          <w:ilvl w:val="1"/>
          <w:numId w:val="3"/>
        </w:numPr>
        <w:jc w:val="both"/>
      </w:pPr>
      <w:r>
        <w:t>Mode 2: Attitude Hold Autopilot</w:t>
      </w:r>
    </w:p>
    <w:p w14:paraId="14A20109" w14:textId="77777777" w:rsidR="00A934EC" w:rsidRDefault="00A934EC" w:rsidP="008D32DE">
      <w:pPr>
        <w:numPr>
          <w:ilvl w:val="1"/>
          <w:numId w:val="3"/>
        </w:numPr>
        <w:jc w:val="both"/>
      </w:pPr>
      <w:r>
        <w:t>Mode 3: Temperature Display for hull and coolant</w:t>
      </w:r>
    </w:p>
    <w:p w14:paraId="260E69D2" w14:textId="77777777" w:rsidR="00A934EC" w:rsidRDefault="00A934EC" w:rsidP="008D32DE">
      <w:pPr>
        <w:numPr>
          <w:ilvl w:val="1"/>
          <w:numId w:val="3"/>
        </w:numPr>
        <w:jc w:val="both"/>
      </w:pPr>
      <w:r>
        <w:t>Mode 4: Systems Status Display #1</w:t>
      </w:r>
    </w:p>
    <w:p w14:paraId="11FE75EF" w14:textId="77777777" w:rsidR="00A934EC" w:rsidRDefault="00A934EC" w:rsidP="008D32DE">
      <w:pPr>
        <w:numPr>
          <w:ilvl w:val="1"/>
          <w:numId w:val="3"/>
        </w:numPr>
        <w:jc w:val="both"/>
      </w:pPr>
      <w:r>
        <w:t>Mode 5: Systems Status Display #2</w:t>
      </w:r>
    </w:p>
    <w:p w14:paraId="69FF00BA" w14:textId="77777777" w:rsidR="00A934EC" w:rsidRDefault="00A934EC" w:rsidP="008D32DE">
      <w:pPr>
        <w:numPr>
          <w:ilvl w:val="1"/>
          <w:numId w:val="3"/>
        </w:numPr>
        <w:jc w:val="both"/>
      </w:pPr>
      <w:r>
        <w:t>Mode 6: Systems Status Display #3</w:t>
      </w:r>
    </w:p>
    <w:p w14:paraId="76CBD488" w14:textId="77777777" w:rsidR="00A934EC" w:rsidRDefault="00A934EC" w:rsidP="008D32DE">
      <w:pPr>
        <w:numPr>
          <w:ilvl w:val="1"/>
          <w:numId w:val="3"/>
        </w:numPr>
        <w:jc w:val="both"/>
      </w:pPr>
      <w:r>
        <w:t>Mode 7: Systems Status Display #4</w:t>
      </w:r>
    </w:p>
    <w:p w14:paraId="04A55401" w14:textId="77777777" w:rsidR="00A934EC" w:rsidRDefault="00A934EC" w:rsidP="008D32DE">
      <w:pPr>
        <w:numPr>
          <w:ilvl w:val="1"/>
          <w:numId w:val="3"/>
        </w:numPr>
        <w:jc w:val="both"/>
      </w:pPr>
      <w:r>
        <w:lastRenderedPageBreak/>
        <w:t>Mode 8: Systems Status Display #5</w:t>
      </w:r>
    </w:p>
    <w:p w14:paraId="559461BC" w14:textId="77777777" w:rsidR="00A934EC" w:rsidRDefault="00A934EC" w:rsidP="008D32DE">
      <w:pPr>
        <w:numPr>
          <w:ilvl w:val="1"/>
          <w:numId w:val="3"/>
        </w:numPr>
        <w:jc w:val="both"/>
      </w:pPr>
      <w:r>
        <w:t>Mode 9: Reentry Systems Check</w:t>
      </w:r>
    </w:p>
    <w:p w14:paraId="38764C0E" w14:textId="77777777" w:rsidR="00A934EC" w:rsidRDefault="00A934EC" w:rsidP="009C66DD">
      <w:pPr>
        <w:jc w:val="both"/>
      </w:pPr>
    </w:p>
    <w:p w14:paraId="2D507800" w14:textId="77777777" w:rsidR="00D75DE2" w:rsidRDefault="00D75DE2" w:rsidP="009C66DD">
      <w:pPr>
        <w:numPr>
          <w:ilvl w:val="0"/>
          <w:numId w:val="3"/>
        </w:numPr>
        <w:jc w:val="both"/>
      </w:pPr>
      <w:r>
        <w:t>Two configurable pop-up HUDs.  The secondary HUD has five modes and is fully configurable for data, color, and transparency.  The tertiary HUD shows status and warning messages and is configurable for color and transparency only.</w:t>
      </w:r>
    </w:p>
    <w:p w14:paraId="03185359" w14:textId="77777777" w:rsidR="00943C2F" w:rsidRDefault="00943C2F" w:rsidP="009C66DD">
      <w:pPr>
        <w:ind w:left="360"/>
        <w:jc w:val="both"/>
      </w:pPr>
    </w:p>
    <w:p w14:paraId="57422B69" w14:textId="0F562501" w:rsidR="00D75DE2" w:rsidRDefault="00D75DE2" w:rsidP="009C66DD">
      <w:pPr>
        <w:numPr>
          <w:ilvl w:val="0"/>
          <w:numId w:val="3"/>
        </w:numPr>
        <w:jc w:val="both"/>
      </w:pPr>
      <w:r>
        <w:t xml:space="preserve">A new configuration file in </w:t>
      </w:r>
      <w:r w:rsidR="003B3B68">
        <w:t xml:space="preserve">your </w:t>
      </w:r>
      <w:r w:rsidR="002C6B93">
        <w:rPr>
          <w:rFonts w:ascii="Courier New" w:hAnsi="Courier New" w:cs="Courier New"/>
        </w:rPr>
        <w:t>%ORBITER_ROOT%</w:t>
      </w:r>
      <w:r w:rsidR="00116E57" w:rsidRPr="00116E57">
        <w:rPr>
          <w:rFonts w:ascii="Courier New" w:hAnsi="Courier New" w:cs="Courier New"/>
        </w:rPr>
        <w:t>\</w:t>
      </w:r>
      <w:r w:rsidR="00113B70" w:rsidRPr="00116E57">
        <w:rPr>
          <w:rFonts w:ascii="Courier New" w:hAnsi="Courier New" w:cs="Courier New"/>
        </w:rPr>
        <w:t>config</w:t>
      </w:r>
      <w:r>
        <w:t xml:space="preserve"> directory </w:t>
      </w:r>
      <w:r w:rsidR="00557689">
        <w:t xml:space="preserve">for each vessel </w:t>
      </w:r>
      <w:r>
        <w:t xml:space="preserve">named </w:t>
      </w:r>
      <w:r w:rsidR="00557689" w:rsidRPr="00557689">
        <w:rPr>
          <w:rFonts w:ascii="Courier New" w:hAnsi="Courier New" w:cs="Courier New"/>
        </w:rPr>
        <w:t>DeltaGliderXR1Prefs.cfg</w:t>
      </w:r>
      <w:r w:rsidR="00557689">
        <w:t xml:space="preserve">, </w:t>
      </w:r>
      <w:r w:rsidR="00FA5BC6">
        <w:rPr>
          <w:rFonts w:ascii="Courier New" w:hAnsi="Courier New" w:cs="Courier New"/>
        </w:rPr>
        <w:t>XR5</w:t>
      </w:r>
      <w:r w:rsidR="00471939">
        <w:rPr>
          <w:rFonts w:ascii="Courier New" w:hAnsi="Courier New" w:cs="Courier New"/>
        </w:rPr>
        <w:t>Vanguard</w:t>
      </w:r>
      <w:r w:rsidR="00FA5BC6">
        <w:rPr>
          <w:rFonts w:ascii="Courier New" w:hAnsi="Courier New" w:cs="Courier New"/>
        </w:rPr>
        <w:t>Prefs</w:t>
      </w:r>
      <w:r w:rsidRPr="00943C2F">
        <w:rPr>
          <w:rFonts w:ascii="Courier New" w:hAnsi="Courier New" w:cs="Courier New"/>
        </w:rPr>
        <w:t>.cfg</w:t>
      </w:r>
      <w:r w:rsidR="00557689">
        <w:rPr>
          <w:rFonts w:ascii="Courier New" w:hAnsi="Courier New" w:cs="Courier New"/>
        </w:rPr>
        <w:t xml:space="preserve">, </w:t>
      </w:r>
      <w:r w:rsidR="00557689" w:rsidRPr="00557689">
        <w:rPr>
          <w:rFonts w:cs="Courier New"/>
        </w:rPr>
        <w:t>or</w:t>
      </w:r>
      <w:r w:rsidR="00557689">
        <w:rPr>
          <w:rFonts w:ascii="Courier New" w:hAnsi="Courier New" w:cs="Courier New"/>
        </w:rPr>
        <w:t xml:space="preserve"> XR2RavenstarPrefs.cfg</w:t>
      </w:r>
      <w:r w:rsidR="00557689" w:rsidRPr="00557689">
        <w:rPr>
          <w:rFonts w:cs="Courier New"/>
        </w:rPr>
        <w:t xml:space="preserve"> </w:t>
      </w:r>
      <w:r w:rsidR="00557689">
        <w:rPr>
          <w:rFonts w:cs="Courier New"/>
        </w:rPr>
        <w:t xml:space="preserve">for the XR1, XR5, and XR2, </w:t>
      </w:r>
      <w:r w:rsidR="00557689" w:rsidRPr="00557689">
        <w:rPr>
          <w:rFonts w:cs="Courier New"/>
        </w:rPr>
        <w:t>respectively</w:t>
      </w:r>
      <w:r>
        <w:t xml:space="preserve">.  This file allows you to configure many ship settings, including flight settings, disabling/enabling a given damage type, pop-up HUD colors and fields, etc.  Read the detailed comments in </w:t>
      </w:r>
      <w:r w:rsidR="00713DD3">
        <w:t xml:space="preserve">each </w:t>
      </w:r>
      <w:r>
        <w:t xml:space="preserve">file for details.  </w:t>
      </w:r>
    </w:p>
    <w:p w14:paraId="20885030" w14:textId="77777777" w:rsidR="00943C2F" w:rsidRDefault="00943C2F" w:rsidP="009C66DD">
      <w:pPr>
        <w:jc w:val="both"/>
      </w:pPr>
    </w:p>
    <w:p w14:paraId="28790147" w14:textId="3A4DB108" w:rsidR="00D75DE2" w:rsidRDefault="00923E08" w:rsidP="009C66DD">
      <w:pPr>
        <w:numPr>
          <w:ilvl w:val="0"/>
          <w:numId w:val="3"/>
        </w:numPr>
        <w:jc w:val="both"/>
      </w:pPr>
      <w:r>
        <w:t xml:space="preserve">A robust </w:t>
      </w:r>
      <w:r w:rsidR="00BB4B5F">
        <w:t>parser that reads each ship’s configuration</w:t>
      </w:r>
      <w:r w:rsidR="00D75DE2">
        <w:t xml:space="preserve"> file</w:t>
      </w:r>
      <w:r>
        <w:t>. I</w:t>
      </w:r>
      <w:r w:rsidR="00D75DE2">
        <w:t xml:space="preserve">f some invalid data is encountered, </w:t>
      </w:r>
      <w:r w:rsidR="00112F58">
        <w:t xml:space="preserve">the parser </w:t>
      </w:r>
      <w:r w:rsidR="00D75DE2">
        <w:t xml:space="preserve">will log any errors to </w:t>
      </w:r>
      <w:r w:rsidR="009C2C14" w:rsidRPr="009C2C14">
        <w:rPr>
          <w:rFonts w:ascii="Courier New" w:hAnsi="Courier New" w:cs="Courier New"/>
        </w:rPr>
        <w:t>DeltaGliderXR1.log/</w:t>
      </w:r>
      <w:r w:rsidR="0021503A" w:rsidRPr="009C2C14">
        <w:rPr>
          <w:rFonts w:ascii="Courier New" w:hAnsi="Courier New" w:cs="Courier New"/>
        </w:rPr>
        <w:t>XR5</w:t>
      </w:r>
      <w:r w:rsidR="00471939" w:rsidRPr="009C2C14">
        <w:rPr>
          <w:rFonts w:ascii="Courier New" w:hAnsi="Courier New" w:cs="Courier New"/>
        </w:rPr>
        <w:t>Vanguard</w:t>
      </w:r>
      <w:r w:rsidR="00D75DE2" w:rsidRPr="009C2C14">
        <w:rPr>
          <w:rFonts w:ascii="Courier New" w:hAnsi="Courier New" w:cs="Courier New"/>
        </w:rPr>
        <w:t>.lo</w:t>
      </w:r>
      <w:r w:rsidR="00D75DE2" w:rsidRPr="00072CBA">
        <w:rPr>
          <w:rFonts w:ascii="Courier New" w:hAnsi="Courier New"/>
        </w:rPr>
        <w:t>g</w:t>
      </w:r>
      <w:r w:rsidR="009C2C14">
        <w:rPr>
          <w:rFonts w:ascii="Courier New" w:hAnsi="Courier New"/>
        </w:rPr>
        <w:t>/XR2Ravenstar.log</w:t>
      </w:r>
      <w:r w:rsidR="00D75DE2">
        <w:t xml:space="preserve"> in the main Orbiter startup directory and blink an alert message at the bottom </w:t>
      </w:r>
      <w:r w:rsidR="00576139">
        <w:t xml:space="preserve">of </w:t>
      </w:r>
      <w:r w:rsidR="00D75DE2">
        <w:t>the screen</w:t>
      </w:r>
      <w:r>
        <w:t>.</w:t>
      </w:r>
    </w:p>
    <w:p w14:paraId="4532D157" w14:textId="77777777" w:rsidR="00072CBA" w:rsidRDefault="00072CBA" w:rsidP="009C66DD">
      <w:pPr>
        <w:jc w:val="both"/>
      </w:pPr>
    </w:p>
    <w:p w14:paraId="4995DA8F" w14:textId="77777777" w:rsidR="00D75DE2" w:rsidRDefault="00D75DE2" w:rsidP="009C66DD">
      <w:pPr>
        <w:numPr>
          <w:ilvl w:val="0"/>
          <w:numId w:val="3"/>
        </w:numPr>
        <w:jc w:val="both"/>
      </w:pPr>
      <w:r>
        <w:t>Full ree</w:t>
      </w:r>
      <w:r w:rsidR="009D6F76">
        <w:t xml:space="preserve">ntry heating and damage support.  </w:t>
      </w:r>
      <w:smartTag w:uri="urn:schemas-microsoft-com:office:smarttags" w:element="place">
        <w:smartTag w:uri="urn:schemas-microsoft-com:office:smarttags" w:element="City">
          <w:r>
            <w:t>Hull</w:t>
          </w:r>
        </w:smartTag>
      </w:smartTag>
      <w:r>
        <w:t xml:space="preserve"> temperature readouts are displayed by mode 3 on the MDA screen, and may be switched between Kelvin, Fahrenheit, and Celsius by clicking the blue block on the touch screen.</w:t>
      </w:r>
    </w:p>
    <w:p w14:paraId="14EE85A1" w14:textId="77777777" w:rsidR="00D80055" w:rsidRDefault="00D80055" w:rsidP="009C66DD">
      <w:pPr>
        <w:jc w:val="both"/>
      </w:pPr>
    </w:p>
    <w:p w14:paraId="1D8937A0" w14:textId="77777777" w:rsidR="00D75DE2" w:rsidRDefault="00D75DE2" w:rsidP="009C66DD">
      <w:pPr>
        <w:numPr>
          <w:ilvl w:val="0"/>
          <w:numId w:val="3"/>
        </w:numPr>
        <w:jc w:val="both"/>
      </w:pPr>
      <w:r>
        <w:t>Realistic fuzzy logic hull overheating support: the ship is not instantly destroyed when a hull surface exceeds maximum temperature; this</w:t>
      </w:r>
      <w:r w:rsidR="00542F9F">
        <w:t xml:space="preserve"> is discussed in detail in the </w:t>
      </w:r>
      <w:r w:rsidR="00542F9F">
        <w:rPr>
          <w:i/>
        </w:rPr>
        <w:t>Reentry</w:t>
      </w:r>
      <w:r>
        <w:t xml:space="preserve"> section later in this document.</w:t>
      </w:r>
    </w:p>
    <w:p w14:paraId="3427A934" w14:textId="77777777" w:rsidR="008767D5" w:rsidRDefault="008767D5" w:rsidP="009C66DD">
      <w:pPr>
        <w:jc w:val="both"/>
      </w:pPr>
    </w:p>
    <w:p w14:paraId="7092EC94" w14:textId="77777777" w:rsidR="00D75DE2" w:rsidRDefault="00D75DE2" w:rsidP="009C66DD">
      <w:pPr>
        <w:numPr>
          <w:ilvl w:val="0"/>
          <w:numId w:val="3"/>
        </w:numPr>
        <w:jc w:val="both"/>
      </w:pPr>
      <w:r>
        <w:t>Master Warning System with an alarm tone and a warning light panel.  Full support for audio warnings is also implemented.</w:t>
      </w:r>
    </w:p>
    <w:p w14:paraId="4F8AEEEA" w14:textId="77777777" w:rsidR="00624D3D" w:rsidRDefault="00624D3D" w:rsidP="009C66DD">
      <w:pPr>
        <w:jc w:val="both"/>
      </w:pPr>
    </w:p>
    <w:p w14:paraId="1FFC584F" w14:textId="4C421DD3" w:rsidR="001A65D0" w:rsidRDefault="00C56436" w:rsidP="001A65D0">
      <w:pPr>
        <w:numPr>
          <w:ilvl w:val="0"/>
          <w:numId w:val="23"/>
        </w:numPr>
        <w:jc w:val="both"/>
      </w:pPr>
      <w:r>
        <w:t>H</w:t>
      </w:r>
      <w:r w:rsidR="008A005D">
        <w:t>ighly</w:t>
      </w:r>
      <w:r w:rsidR="00440ECF">
        <w:t xml:space="preserve"> </w:t>
      </w:r>
      <w:r w:rsidR="008A005D">
        <w:t>precise</w:t>
      </w:r>
      <w:r w:rsidR="008A005D" w:rsidRPr="002C3C42">
        <w:t xml:space="preserve"> </w:t>
      </w:r>
      <w:r w:rsidR="008A005D">
        <w:t xml:space="preserve">and efficient </w:t>
      </w:r>
      <w:r w:rsidR="008A005D">
        <w:rPr>
          <w:i/>
        </w:rPr>
        <w:t xml:space="preserve">Attitude Hold </w:t>
      </w:r>
      <w:r w:rsidR="008A005D">
        <w:t xml:space="preserve">autopilot that holds </w:t>
      </w:r>
      <w:r w:rsidR="001A65D0">
        <w:t xml:space="preserve">a set </w:t>
      </w:r>
      <w:r w:rsidR="008A005D">
        <w:t xml:space="preserve">pitch/AOA and bank while neutralizing yaw (i.e., </w:t>
      </w:r>
      <w:r w:rsidR="008A005D">
        <w:rPr>
          <w:i/>
        </w:rPr>
        <w:t>yaw dampening</w:t>
      </w:r>
      <w:r w:rsidR="008A005D">
        <w:t>); typically used to hold pitch and bank during reentry and to hold attitude</w:t>
      </w:r>
      <w:r w:rsidR="001A65D0">
        <w:t xml:space="preserve"> in an atmosphere</w:t>
      </w:r>
      <w:r w:rsidR="008A005D">
        <w:t xml:space="preserve">.  </w:t>
      </w:r>
    </w:p>
    <w:p w14:paraId="2ED48540" w14:textId="77777777" w:rsidR="00A058DD" w:rsidRDefault="00A058DD" w:rsidP="00A058DD">
      <w:pPr>
        <w:ind w:left="360"/>
        <w:jc w:val="both"/>
      </w:pPr>
    </w:p>
    <w:p w14:paraId="2A08A4B8" w14:textId="1413EBDE" w:rsidR="008A005D" w:rsidRDefault="008A005D" w:rsidP="008A005D">
      <w:pPr>
        <w:numPr>
          <w:ilvl w:val="0"/>
          <w:numId w:val="23"/>
        </w:numPr>
        <w:jc w:val="both"/>
      </w:pPr>
      <w:r>
        <w:t xml:space="preserve">In an atmosphere </w:t>
      </w:r>
      <w:r w:rsidR="001A65D0">
        <w:t xml:space="preserve">the </w:t>
      </w:r>
      <w:r w:rsidR="001A65D0" w:rsidRPr="001A65D0">
        <w:rPr>
          <w:i/>
        </w:rPr>
        <w:t>Attitude Hold</w:t>
      </w:r>
      <w:r w:rsidR="001A65D0">
        <w:t xml:space="preserve"> autopilot </w:t>
      </w:r>
      <w:r>
        <w:t xml:space="preserve">holds attitude using three methods simultaneously: 1) elevator trim, 2) a </w:t>
      </w:r>
      <w:r>
        <w:rPr>
          <w:i/>
        </w:rPr>
        <w:t xml:space="preserve">center-of-gravity shift </w:t>
      </w:r>
      <w:r>
        <w:t>feature that works by pumping fuel forward or aft, and 3) RCS jets.  The combination of these three methods allow</w:t>
      </w:r>
      <w:r w:rsidR="006A6CC5">
        <w:t>s</w:t>
      </w:r>
      <w:r>
        <w:t xml:space="preserve"> the ship to hold a </w:t>
      </w:r>
      <w:r w:rsidR="00A626BF">
        <w:t xml:space="preserve">stable </w:t>
      </w:r>
      <w:r>
        <w:t xml:space="preserve">reentry attitude even under time acceleration.  It is also extremely efficient and requires very little RCS fuel.  </w:t>
      </w:r>
      <w:r>
        <w:rPr>
          <w:i/>
        </w:rPr>
        <w:t xml:space="preserve">Attitude Hold </w:t>
      </w:r>
      <w:r>
        <w:t>requires APU power in order to drive the center-of-gravity pumps and elevator trim.</w:t>
      </w:r>
    </w:p>
    <w:p w14:paraId="28A3F0BA" w14:textId="77777777" w:rsidR="00300DF9" w:rsidRDefault="00300DF9" w:rsidP="009C66DD">
      <w:pPr>
        <w:jc w:val="both"/>
      </w:pPr>
    </w:p>
    <w:p w14:paraId="3456C6CB" w14:textId="77777777" w:rsidR="00D75DE2" w:rsidRDefault="00D75DE2" w:rsidP="009C66DD">
      <w:pPr>
        <w:numPr>
          <w:ilvl w:val="0"/>
          <w:numId w:val="3"/>
        </w:numPr>
        <w:jc w:val="both"/>
      </w:pPr>
      <w:r>
        <w:t xml:space="preserve">Efficient </w:t>
      </w:r>
      <w:r w:rsidRPr="00F65AFB">
        <w:rPr>
          <w:i/>
        </w:rPr>
        <w:t>Descent Hold/Auto-Land</w:t>
      </w:r>
      <w:r>
        <w:t xml:space="preserve"> autopilot to hold a descent or ascent rate; engaging auto-land mode will land the </w:t>
      </w:r>
      <w:r w:rsidR="00FE1BE7">
        <w:t xml:space="preserve">ship </w:t>
      </w:r>
      <w:r>
        <w:t>in a hover effici</w:t>
      </w:r>
      <w:r w:rsidR="00CA5283">
        <w:t>ently and smoothly every time.</w:t>
      </w:r>
    </w:p>
    <w:p w14:paraId="00152E92" w14:textId="77777777" w:rsidR="00ED1E99" w:rsidRDefault="00ED1E99" w:rsidP="009C66DD">
      <w:pPr>
        <w:jc w:val="both"/>
      </w:pPr>
    </w:p>
    <w:p w14:paraId="47A83BD4" w14:textId="77777777" w:rsidR="00D75DE2" w:rsidRDefault="00D75DE2" w:rsidP="009C66DD">
      <w:pPr>
        <w:numPr>
          <w:ilvl w:val="0"/>
          <w:numId w:val="3"/>
        </w:numPr>
        <w:jc w:val="both"/>
      </w:pPr>
      <w:r>
        <w:t xml:space="preserve">Efficient </w:t>
      </w:r>
      <w:r w:rsidRPr="00F65AFB">
        <w:rPr>
          <w:i/>
        </w:rPr>
        <w:t>Airspeed Hold</w:t>
      </w:r>
      <w:r>
        <w:t xml:space="preserve"> autopilot to hold a given airspeed within 0.1 meter-per-second. Useful during atmospheric flight and when taxiing.</w:t>
      </w:r>
      <w:r w:rsidR="008E2CDB">
        <w:t xml:space="preserve">  </w:t>
      </w:r>
      <w:r w:rsidR="008E2CDB">
        <w:rPr>
          <w:i/>
        </w:rPr>
        <w:t xml:space="preserve">Airspeed Hold </w:t>
      </w:r>
      <w:r w:rsidR="008E2CDB">
        <w:t>may be enable</w:t>
      </w:r>
      <w:r w:rsidR="006A09A0">
        <w:t>d</w:t>
      </w:r>
      <w:r w:rsidR="008E2CDB">
        <w:t xml:space="preserve"> alongside (i.e., simultane</w:t>
      </w:r>
      <w:r w:rsidR="001F1653">
        <w:t>ously with) any other autopilot mode.</w:t>
      </w:r>
    </w:p>
    <w:p w14:paraId="1C0C14FA" w14:textId="77777777" w:rsidR="00ED1E99" w:rsidRDefault="00ED1E99" w:rsidP="009C66DD">
      <w:pPr>
        <w:jc w:val="both"/>
      </w:pPr>
    </w:p>
    <w:p w14:paraId="168D7D96" w14:textId="77777777" w:rsidR="00D75DE2" w:rsidRDefault="00D75DE2" w:rsidP="009C66DD">
      <w:pPr>
        <w:numPr>
          <w:ilvl w:val="0"/>
          <w:numId w:val="3"/>
        </w:numPr>
        <w:jc w:val="both"/>
      </w:pPr>
      <w:r w:rsidRPr="00C2172B">
        <w:rPr>
          <w:rFonts w:ascii="Courier New" w:hAnsi="Courier New" w:cs="Courier New"/>
        </w:rPr>
        <w:t>[CHEATCODES]</w:t>
      </w:r>
      <w:r>
        <w:t xml:space="preserve"> support in the </w:t>
      </w:r>
      <w:r w:rsidR="008C1F77">
        <w:t>configuration</w:t>
      </w:r>
      <w:r>
        <w:t xml:space="preserve"> file that allows you to directly set certain ship values such as the ship's mass, max engine </w:t>
      </w:r>
      <w:r>
        <w:lastRenderedPageBreak/>
        <w:t xml:space="preserve">thrust, fuel tank capacity, etc.  See the comments in the </w:t>
      </w:r>
      <w:r w:rsidRPr="00ED22BB">
        <w:rPr>
          <w:rFonts w:ascii="Courier New" w:hAnsi="Courier New"/>
        </w:rPr>
        <w:t>[CHEATCODES]</w:t>
      </w:r>
      <w:r>
        <w:t xml:space="preserve"> section in</w:t>
      </w:r>
      <w:r w:rsidR="008C1F77">
        <w:t xml:space="preserve"> each ship’s configuration file</w:t>
      </w:r>
      <w:r>
        <w:t xml:space="preserve"> for details</w:t>
      </w:r>
      <w:r w:rsidR="00ED22BB">
        <w:t>.</w:t>
      </w:r>
    </w:p>
    <w:p w14:paraId="4D1790E6" w14:textId="77777777" w:rsidR="00ED22BB" w:rsidRDefault="00ED22BB" w:rsidP="009C66DD">
      <w:pPr>
        <w:jc w:val="both"/>
      </w:pPr>
    </w:p>
    <w:p w14:paraId="1C1EA43E" w14:textId="77777777" w:rsidR="008C413A" w:rsidRDefault="00D75DE2" w:rsidP="009C66DD">
      <w:pPr>
        <w:numPr>
          <w:ilvl w:val="0"/>
          <w:numId w:val="3"/>
        </w:numPr>
        <w:jc w:val="both"/>
      </w:pPr>
      <w:r>
        <w:t xml:space="preserve">Full damage and crash simulation, including gear collapse based on touchdown vertical speed and ship mass.  </w:t>
      </w:r>
    </w:p>
    <w:p w14:paraId="5E8FAC73" w14:textId="77777777" w:rsidR="008C413A" w:rsidRDefault="008C413A" w:rsidP="009C66DD">
      <w:pPr>
        <w:jc w:val="both"/>
      </w:pPr>
    </w:p>
    <w:p w14:paraId="48D78E05" w14:textId="77777777" w:rsidR="008C413A" w:rsidRDefault="0097465E" w:rsidP="009C66DD">
      <w:pPr>
        <w:numPr>
          <w:ilvl w:val="0"/>
          <w:numId w:val="3"/>
        </w:numPr>
        <w:jc w:val="both"/>
      </w:pPr>
      <w:r>
        <w:t>New s</w:t>
      </w:r>
      <w:r w:rsidR="00813C83" w:rsidRPr="00813C83">
        <w:t xml:space="preserve">ound effects including altitude callouts, </w:t>
      </w:r>
      <w:r w:rsidR="003B6F3D">
        <w:t>Mach</w:t>
      </w:r>
      <w:r w:rsidR="00813C83" w:rsidRPr="00813C83">
        <w:t xml:space="preserve"> callouts, warning callouts, damage and failure callouts, and docking distance callouts.  Docking distance callouts are synced to a NAV IDS or XPDR frequency, with the closest active IDS frequency taking precedence over any active XPDR frequency.  </w:t>
      </w:r>
    </w:p>
    <w:p w14:paraId="10703248" w14:textId="77777777" w:rsidR="004C3D9D" w:rsidRDefault="004C3D9D" w:rsidP="004C3D9D">
      <w:pPr>
        <w:jc w:val="both"/>
      </w:pPr>
    </w:p>
    <w:p w14:paraId="3B45AD2D" w14:textId="77777777" w:rsidR="008C413A" w:rsidRDefault="00A912FB" w:rsidP="009C66DD">
      <w:pPr>
        <w:numPr>
          <w:ilvl w:val="0"/>
          <w:numId w:val="3"/>
        </w:numPr>
        <w:jc w:val="both"/>
      </w:pPr>
      <w:r w:rsidRPr="00A912FB">
        <w:t>DATA HUD to show custom keyboard shortcuts; activated via ALT-SPACE or via a button on the main instrument panel.</w:t>
      </w:r>
    </w:p>
    <w:p w14:paraId="7B1179F3" w14:textId="77777777" w:rsidR="00A912FB" w:rsidRDefault="00A912FB" w:rsidP="009C66DD">
      <w:pPr>
        <w:jc w:val="both"/>
      </w:pPr>
    </w:p>
    <w:p w14:paraId="688060FA" w14:textId="3E01478D" w:rsidR="00A75975" w:rsidRDefault="00A75975" w:rsidP="009C66DD">
      <w:pPr>
        <w:numPr>
          <w:ilvl w:val="0"/>
          <w:numId w:val="3"/>
        </w:numPr>
        <w:jc w:val="both"/>
      </w:pPr>
      <w:r>
        <w:t xml:space="preserve">Thruster translation/rotation and on/off controls (normally </w:t>
      </w:r>
      <w:r w:rsidRPr="000B79C3">
        <w:rPr>
          <w:i/>
        </w:rPr>
        <w:t xml:space="preserve">NUMPAD-/ </w:t>
      </w:r>
      <w:r>
        <w:t xml:space="preserve">and </w:t>
      </w:r>
      <w:r w:rsidRPr="000B79C3">
        <w:rPr>
          <w:i/>
        </w:rPr>
        <w:t>CTRL-NUMPAD-/</w:t>
      </w:r>
      <w:r>
        <w:t xml:space="preserve">) are now compatible with </w:t>
      </w:r>
      <w:hyperlink r:id="rId29" w:history="1">
        <w:r w:rsidRPr="00A75975">
          <w:rPr>
            <w:rStyle w:val="Hyperlink"/>
          </w:rPr>
          <w:t>Joy2Key</w:t>
        </w:r>
      </w:hyperlink>
      <w:r>
        <w:t xml:space="preserve">.  </w:t>
      </w:r>
      <w:hyperlink r:id="rId30" w:history="1">
        <w:r w:rsidRPr="00A75975">
          <w:rPr>
            <w:rStyle w:val="Hyperlink"/>
          </w:rPr>
          <w:t>Joy2Key</w:t>
        </w:r>
      </w:hyperlink>
      <w:r>
        <w:t xml:space="preserve"> has a bug where it cannot recognize </w:t>
      </w:r>
      <w:r w:rsidRPr="00BD59D2">
        <w:rPr>
          <w:i/>
        </w:rPr>
        <w:t>NUMPAD-/</w:t>
      </w:r>
      <w:r>
        <w:t xml:space="preserve">, so the new </w:t>
      </w:r>
      <w:r w:rsidRPr="009F08DF">
        <w:rPr>
          <w:b/>
        </w:rPr>
        <w:t>/</w:t>
      </w:r>
      <w:r>
        <w:t xml:space="preserve"> and </w:t>
      </w:r>
      <w:r w:rsidRPr="009F08DF">
        <w:rPr>
          <w:b/>
        </w:rPr>
        <w:t>CTRL-/</w:t>
      </w:r>
      <w:r>
        <w:t xml:space="preserve"> keys do the same thing as their NUMPAD counterparts now.  This means you can now assign translation/rotation switching to a joystick button</w:t>
      </w:r>
      <w:r w:rsidR="00A1116F">
        <w:t xml:space="preserve"> by assigning buttons to </w:t>
      </w:r>
      <w:r w:rsidR="00A1116F" w:rsidRPr="00A1116F">
        <w:rPr>
          <w:b/>
          <w:bCs/>
        </w:rPr>
        <w:t>/</w:t>
      </w:r>
      <w:r w:rsidR="00A1116F">
        <w:t xml:space="preserve"> and </w:t>
      </w:r>
      <w:r w:rsidR="00A1116F" w:rsidRPr="00A1116F">
        <w:rPr>
          <w:b/>
          <w:bCs/>
        </w:rPr>
        <w:t>CTRL-/</w:t>
      </w:r>
      <w:r w:rsidR="00A1116F">
        <w:t>.</w:t>
      </w:r>
    </w:p>
    <w:p w14:paraId="201540D9" w14:textId="77777777" w:rsidR="00A75975" w:rsidRDefault="00A75975" w:rsidP="009C66DD">
      <w:pPr>
        <w:jc w:val="both"/>
      </w:pPr>
      <w:r>
        <w:t xml:space="preserve"> </w:t>
      </w:r>
    </w:p>
    <w:p w14:paraId="6A657921" w14:textId="1DDE507F" w:rsidR="00A75975" w:rsidRPr="002C4907" w:rsidRDefault="00582103" w:rsidP="008D32DE">
      <w:pPr>
        <w:numPr>
          <w:ilvl w:val="0"/>
          <w:numId w:val="3"/>
        </w:numPr>
        <w:jc w:val="both"/>
        <w:rPr>
          <w:i/>
        </w:rPr>
      </w:pPr>
      <w:r>
        <w:t xml:space="preserve">Custom </w:t>
      </w:r>
      <w:r w:rsidR="00C56436">
        <w:t>s</w:t>
      </w:r>
      <w:r w:rsidR="00A75975">
        <w:t xml:space="preserve">ound </w:t>
      </w:r>
      <w:r>
        <w:t xml:space="preserve">behavior </w:t>
      </w:r>
      <w:r w:rsidR="00A75975">
        <w:t>for the SCRAM engines</w:t>
      </w:r>
      <w:r>
        <w:t xml:space="preserve">: </w:t>
      </w:r>
      <w:r w:rsidR="00964D3E">
        <w:t xml:space="preserve">SCARM </w:t>
      </w:r>
      <w:r w:rsidR="00A75975">
        <w:t xml:space="preserve">engine volume is based on </w:t>
      </w:r>
      <w:r w:rsidR="00A75975" w:rsidRPr="007748B7">
        <w:rPr>
          <w:i/>
        </w:rPr>
        <w:t>fuel flow</w:t>
      </w:r>
      <w:r w:rsidR="00A75975">
        <w:t xml:space="preserve"> (i.e., the resulting combustion) -- </w:t>
      </w:r>
      <w:r w:rsidR="007748B7" w:rsidRPr="002C4907">
        <w:rPr>
          <w:i/>
        </w:rPr>
        <w:t>not</w:t>
      </w:r>
      <w:r w:rsidR="00A75975" w:rsidRPr="002C4907">
        <w:rPr>
          <w:i/>
        </w:rPr>
        <w:t xml:space="preserve"> necessarily on the throttle setting.</w:t>
      </w:r>
    </w:p>
    <w:p w14:paraId="51E4DEF3" w14:textId="77777777" w:rsidR="007748B7" w:rsidRDefault="007748B7" w:rsidP="008D32DE">
      <w:pPr>
        <w:jc w:val="both"/>
      </w:pPr>
    </w:p>
    <w:p w14:paraId="5449E2B3" w14:textId="5859A987" w:rsidR="00A41F30" w:rsidRDefault="00CC46D8" w:rsidP="008D32DE">
      <w:pPr>
        <w:numPr>
          <w:ilvl w:val="0"/>
          <w:numId w:val="3"/>
        </w:numPr>
        <w:jc w:val="both"/>
      </w:pPr>
      <w:r>
        <w:t xml:space="preserve">Configurable refresh rates for the secondary HUD and MDA screen; this </w:t>
      </w:r>
      <w:r w:rsidR="00BB798A">
        <w:t xml:space="preserve">significantly </w:t>
      </w:r>
      <w:r>
        <w:t>improves performance at high frame rates.</w:t>
      </w:r>
    </w:p>
    <w:p w14:paraId="318ABF60" w14:textId="77777777" w:rsidR="00A41F30" w:rsidRDefault="00A41F30" w:rsidP="008D32DE">
      <w:pPr>
        <w:jc w:val="both"/>
      </w:pPr>
    </w:p>
    <w:p w14:paraId="32DC9141" w14:textId="77777777" w:rsidR="001F6D94" w:rsidRDefault="00CC46D8" w:rsidP="008D32DE">
      <w:pPr>
        <w:numPr>
          <w:ilvl w:val="0"/>
          <w:numId w:val="3"/>
        </w:numPr>
        <w:jc w:val="both"/>
      </w:pPr>
      <w:r>
        <w:lastRenderedPageBreak/>
        <w:t xml:space="preserve">Auxiliary Power Unit (APU) that powers the </w:t>
      </w:r>
      <w:r w:rsidR="00EA3B27">
        <w:t xml:space="preserve">ship’s </w:t>
      </w:r>
      <w:r>
        <w:t xml:space="preserve">hydraulic systems; the APU must be running in order for </w:t>
      </w:r>
      <w:r w:rsidR="00064D3C">
        <w:t xml:space="preserve">hydraulic systems to operate.  </w:t>
      </w:r>
      <w:r>
        <w:t>Depending on the config file setting the APU has limited fuel, so manage it carefully.</w:t>
      </w:r>
    </w:p>
    <w:p w14:paraId="52BD3A1D" w14:textId="77777777" w:rsidR="0005311B" w:rsidRDefault="0005311B" w:rsidP="008D32DE">
      <w:pPr>
        <w:ind w:left="720"/>
        <w:jc w:val="both"/>
      </w:pPr>
    </w:p>
    <w:p w14:paraId="406B39A9" w14:textId="77777777" w:rsidR="006F073D" w:rsidRDefault="006F073D" w:rsidP="008D32DE">
      <w:pPr>
        <w:numPr>
          <w:ilvl w:val="0"/>
          <w:numId w:val="3"/>
        </w:numPr>
        <w:jc w:val="both"/>
      </w:pPr>
      <w:r>
        <w:t>Airlock pressurization/depressurization.</w:t>
      </w:r>
    </w:p>
    <w:p w14:paraId="6C8FDB0A" w14:textId="77777777" w:rsidR="006F073D" w:rsidRDefault="006F073D" w:rsidP="008D32DE">
      <w:pPr>
        <w:ind w:left="360"/>
        <w:jc w:val="both"/>
      </w:pPr>
    </w:p>
    <w:p w14:paraId="65D2F5E2" w14:textId="5BB6152D" w:rsidR="00A36FA5" w:rsidRDefault="00C56436" w:rsidP="008D32DE">
      <w:pPr>
        <w:numPr>
          <w:ilvl w:val="0"/>
          <w:numId w:val="3"/>
        </w:numPr>
        <w:jc w:val="both"/>
      </w:pPr>
      <w:r>
        <w:t>C</w:t>
      </w:r>
      <w:r w:rsidR="00A36FA5">
        <w:t xml:space="preserve">ustom autopilots </w:t>
      </w:r>
      <w:r w:rsidR="00A36FA5">
        <w:rPr>
          <w:i/>
        </w:rPr>
        <w:t xml:space="preserve">Attitude Hold, Descent Hold, </w:t>
      </w:r>
      <w:r w:rsidR="00A36FA5">
        <w:t xml:space="preserve">and </w:t>
      </w:r>
      <w:r w:rsidR="00A36FA5">
        <w:rPr>
          <w:i/>
        </w:rPr>
        <w:t xml:space="preserve">Airspeed Hold </w:t>
      </w:r>
      <w:r w:rsidR="00A36FA5">
        <w:t>save and reload their state to/from the scenario file.  This means you can save your scenario even while reentering or auto-landing</w:t>
      </w:r>
      <w:r w:rsidR="00EA3249">
        <w:t xml:space="preserve">, </w:t>
      </w:r>
      <w:r w:rsidR="00A36FA5">
        <w:t xml:space="preserve">and </w:t>
      </w:r>
      <w:r w:rsidR="00EB153E">
        <w:t xml:space="preserve">then </w:t>
      </w:r>
      <w:r w:rsidR="00A36FA5">
        <w:t>reload and continue without a hitch.</w:t>
      </w:r>
    </w:p>
    <w:p w14:paraId="692FC4A1" w14:textId="77777777" w:rsidR="00DF15C2" w:rsidRDefault="00DF15C2" w:rsidP="008D32DE">
      <w:pPr>
        <w:jc w:val="both"/>
      </w:pPr>
    </w:p>
    <w:p w14:paraId="6897330C" w14:textId="77777777" w:rsidR="009642DF" w:rsidRDefault="009642DF" w:rsidP="009642DF">
      <w:pPr>
        <w:rPr>
          <w:b/>
        </w:rPr>
      </w:pPr>
      <w:r w:rsidRPr="001A41C0">
        <w:rPr>
          <w:b/>
        </w:rPr>
        <w:t>XR</w:t>
      </w:r>
      <w:r>
        <w:rPr>
          <w:b/>
        </w:rPr>
        <w:t>1</w:t>
      </w:r>
      <w:r w:rsidRPr="001A41C0">
        <w:rPr>
          <w:b/>
        </w:rPr>
        <w:t>-Only Features</w:t>
      </w:r>
    </w:p>
    <w:p w14:paraId="0B8E360B" w14:textId="77777777" w:rsidR="009642DF" w:rsidRDefault="009642DF" w:rsidP="009642DF">
      <w:pPr>
        <w:rPr>
          <w:b/>
        </w:rPr>
      </w:pPr>
    </w:p>
    <w:p w14:paraId="69BBFFF0" w14:textId="77777777" w:rsidR="009642DF" w:rsidRPr="001A41C0" w:rsidRDefault="00C92F6E" w:rsidP="009642DF">
      <w:pPr>
        <w:numPr>
          <w:ilvl w:val="0"/>
          <w:numId w:val="30"/>
        </w:numPr>
        <w:rPr>
          <w:b/>
        </w:rPr>
      </w:pPr>
      <w:r>
        <w:t>A f</w:t>
      </w:r>
      <w:r w:rsidR="009642DF">
        <w:t>ully active virtual cockpit (VC)</w:t>
      </w:r>
      <w:r w:rsidR="00D45E11">
        <w:t xml:space="preserve"> similar to the default DeltaGlider’s VC</w:t>
      </w:r>
      <w:r w:rsidR="009642DF">
        <w:t>; you may switch between cockpit modes by pressing F8.</w:t>
      </w:r>
    </w:p>
    <w:p w14:paraId="6C568003" w14:textId="77777777" w:rsidR="00D85C82" w:rsidRDefault="00D85C82" w:rsidP="00D85C82"/>
    <w:p w14:paraId="4D79ED86" w14:textId="77777777" w:rsidR="009642DF" w:rsidRDefault="009642DF" w:rsidP="009642DF">
      <w:pPr>
        <w:rPr>
          <w:b/>
        </w:rPr>
      </w:pPr>
      <w:r w:rsidRPr="001A41C0">
        <w:rPr>
          <w:b/>
        </w:rPr>
        <w:t>XR</w:t>
      </w:r>
      <w:r>
        <w:rPr>
          <w:b/>
        </w:rPr>
        <w:t>2</w:t>
      </w:r>
      <w:r w:rsidRPr="001A41C0">
        <w:rPr>
          <w:b/>
        </w:rPr>
        <w:t>-Only Features</w:t>
      </w:r>
    </w:p>
    <w:p w14:paraId="599A0006" w14:textId="77777777" w:rsidR="009642DF" w:rsidRDefault="009642DF" w:rsidP="009642DF">
      <w:pPr>
        <w:rPr>
          <w:b/>
        </w:rPr>
      </w:pPr>
    </w:p>
    <w:p w14:paraId="03FFD7ED" w14:textId="77777777" w:rsidR="009642DF" w:rsidRPr="00EB1B1C" w:rsidRDefault="009642DF" w:rsidP="009642DF">
      <w:pPr>
        <w:numPr>
          <w:ilvl w:val="0"/>
          <w:numId w:val="30"/>
        </w:numPr>
        <w:rPr>
          <w:b/>
        </w:rPr>
      </w:pPr>
      <w:r>
        <w:t xml:space="preserve">A </w:t>
      </w:r>
      <w:r w:rsidRPr="009642DF">
        <w:rPr>
          <w:i/>
        </w:rPr>
        <w:t>static</w:t>
      </w:r>
      <w:r>
        <w:t xml:space="preserve"> virtual cockpit (VC); you may switch between cockpit modes by pressing F8.</w:t>
      </w:r>
    </w:p>
    <w:p w14:paraId="090B483D" w14:textId="77777777" w:rsidR="00EB1B1C" w:rsidRPr="00EB1B1C" w:rsidRDefault="00EB1B1C" w:rsidP="00EB1B1C">
      <w:pPr>
        <w:ind w:left="720"/>
        <w:rPr>
          <w:b/>
        </w:rPr>
      </w:pPr>
    </w:p>
    <w:p w14:paraId="10DEF4ED" w14:textId="77777777" w:rsidR="00EB1B1C" w:rsidRPr="001A41C0" w:rsidRDefault="00EB1B1C" w:rsidP="009642DF">
      <w:pPr>
        <w:numPr>
          <w:ilvl w:val="0"/>
          <w:numId w:val="30"/>
        </w:numPr>
        <w:rPr>
          <w:b/>
        </w:rPr>
      </w:pPr>
      <w:smartTag w:uri="urn:schemas-microsoft-com:office:smarttags" w:element="place">
        <w:smartTag w:uri="urn:schemas-microsoft-com:office:smarttags" w:element="City">
          <w:r>
            <w:t>Hull</w:t>
          </w:r>
        </w:smartTag>
      </w:smartTag>
      <w:r>
        <w:t xml:space="preserve"> heating visual effects.</w:t>
      </w:r>
    </w:p>
    <w:p w14:paraId="5466D461" w14:textId="77777777" w:rsidR="009642DF" w:rsidRDefault="009642DF" w:rsidP="00D85C82"/>
    <w:p w14:paraId="07EE747E" w14:textId="77777777" w:rsidR="0080137F" w:rsidRPr="001A41C0" w:rsidRDefault="0080137F" w:rsidP="00D85C82">
      <w:pPr>
        <w:rPr>
          <w:b/>
        </w:rPr>
      </w:pPr>
      <w:r w:rsidRPr="001A41C0">
        <w:rPr>
          <w:b/>
        </w:rPr>
        <w:t>XR2/XR5-Only Features</w:t>
      </w:r>
    </w:p>
    <w:p w14:paraId="61F7C4C9" w14:textId="77777777" w:rsidR="0080137F" w:rsidRDefault="0080137F" w:rsidP="00D85C82"/>
    <w:p w14:paraId="79454A01" w14:textId="3444218A" w:rsidR="00BF6AF8" w:rsidRDefault="00BF6AF8" w:rsidP="00BF6AF8">
      <w:pPr>
        <w:numPr>
          <w:ilvl w:val="0"/>
          <w:numId w:val="23"/>
        </w:numPr>
        <w:jc w:val="both"/>
      </w:pPr>
      <w:r w:rsidRPr="00022D80">
        <w:rPr>
          <w:szCs w:val="20"/>
        </w:rPr>
        <w:t xml:space="preserve">Full payload support that supports any payload module </w:t>
      </w:r>
      <w:r w:rsidR="00DB7A97">
        <w:rPr>
          <w:szCs w:val="20"/>
        </w:rPr>
        <w:t xml:space="preserve">(i.e., vessel) </w:t>
      </w:r>
      <w:r w:rsidRPr="00022D80">
        <w:rPr>
          <w:szCs w:val="20"/>
        </w:rPr>
        <w:t xml:space="preserve">that exists in Orbiter </w:t>
      </w:r>
      <w:r>
        <w:t xml:space="preserve">that can fit in the payload bay.  The </w:t>
      </w:r>
      <w:r w:rsidR="00EA3249">
        <w:t xml:space="preserve">XR5 </w:t>
      </w:r>
      <w:r>
        <w:t>Vanguard can carry u</w:t>
      </w:r>
      <w:r w:rsidR="001A41C0">
        <w:t>p to 432 metric tons of payload, whereas the XR2’s recommended payload limit is 10.8 metric tons.</w:t>
      </w:r>
    </w:p>
    <w:p w14:paraId="7234F349" w14:textId="77777777" w:rsidR="00862CD0" w:rsidRDefault="00862CD0" w:rsidP="00862CD0">
      <w:pPr>
        <w:ind w:left="720"/>
        <w:jc w:val="both"/>
      </w:pPr>
    </w:p>
    <w:p w14:paraId="74661926" w14:textId="77777777" w:rsidR="00862CD0" w:rsidRDefault="00862CD0" w:rsidP="00862CD0">
      <w:pPr>
        <w:numPr>
          <w:ilvl w:val="0"/>
          <w:numId w:val="23"/>
        </w:numPr>
        <w:jc w:val="both"/>
        <w:rPr>
          <w:szCs w:val="20"/>
        </w:rPr>
      </w:pPr>
      <w:r w:rsidRPr="00022D80">
        <w:rPr>
          <w:szCs w:val="20"/>
        </w:rPr>
        <w:t>Rotating wheels animation.</w:t>
      </w:r>
    </w:p>
    <w:p w14:paraId="0BDFBAB9" w14:textId="77777777" w:rsidR="00BF6AF8" w:rsidRDefault="00BF6AF8" w:rsidP="00BF6AF8">
      <w:pPr>
        <w:ind w:left="360"/>
        <w:jc w:val="both"/>
      </w:pPr>
    </w:p>
    <w:p w14:paraId="210AFEAF" w14:textId="77777777" w:rsidR="00BF6AF8" w:rsidRDefault="00BF6AF8" w:rsidP="00BF6AF8">
      <w:pPr>
        <w:numPr>
          <w:ilvl w:val="0"/>
          <w:numId w:val="23"/>
        </w:numPr>
        <w:jc w:val="both"/>
      </w:pPr>
      <w:r>
        <w:t xml:space="preserve">A payload </w:t>
      </w:r>
      <w:r w:rsidR="00C503D1">
        <w:t xml:space="preserve">instrument </w:t>
      </w:r>
      <w:r>
        <w:t>pane</w:t>
      </w:r>
      <w:r w:rsidR="00843652">
        <w:t xml:space="preserve">l to manage grappling/deploying </w:t>
      </w:r>
      <w:r>
        <w:t xml:space="preserve">payload.  </w:t>
      </w:r>
    </w:p>
    <w:p w14:paraId="3DD9513F" w14:textId="77777777" w:rsidR="00261393" w:rsidRDefault="00261393" w:rsidP="00261393">
      <w:pPr>
        <w:ind w:left="720"/>
        <w:jc w:val="both"/>
      </w:pPr>
    </w:p>
    <w:p w14:paraId="550EB746" w14:textId="77777777" w:rsidR="00261393" w:rsidRDefault="00261393" w:rsidP="00BF6AF8">
      <w:pPr>
        <w:numPr>
          <w:ilvl w:val="0"/>
          <w:numId w:val="23"/>
        </w:numPr>
        <w:jc w:val="both"/>
      </w:pPr>
      <w:r>
        <w:t>Support</w:t>
      </w:r>
      <w:r w:rsidR="00B53C47">
        <w:t xml:space="preserve"> for</w:t>
      </w:r>
      <w:r>
        <w:t xml:space="preserve"> auxiliary fuel and LOX tank</w:t>
      </w:r>
      <w:r w:rsidR="00B31B4C">
        <w:t xml:space="preserve"> payload modules</w:t>
      </w:r>
      <w:r>
        <w:t xml:space="preserve"> attached in the payload bay.</w:t>
      </w:r>
      <w:r w:rsidR="00B31B4C">
        <w:t xml:space="preserve">  If attached, bay tanks will drain </w:t>
      </w:r>
      <w:r w:rsidR="00B31B4C">
        <w:rPr>
          <w:i/>
        </w:rPr>
        <w:t xml:space="preserve">first </w:t>
      </w:r>
      <w:r w:rsidR="00B31B4C">
        <w:t xml:space="preserve">in flight and fill </w:t>
      </w:r>
      <w:r w:rsidR="00B31B4C">
        <w:rPr>
          <w:i/>
        </w:rPr>
        <w:t xml:space="preserve">last </w:t>
      </w:r>
      <w:r w:rsidR="00B31B4C">
        <w:t>when ship is resupplied.</w:t>
      </w:r>
    </w:p>
    <w:p w14:paraId="3099ED05" w14:textId="77777777" w:rsidR="00BF6AF8" w:rsidRDefault="00BF6AF8" w:rsidP="00BF6AF8">
      <w:pPr>
        <w:ind w:left="360"/>
        <w:jc w:val="both"/>
      </w:pPr>
    </w:p>
    <w:p w14:paraId="1C26A492" w14:textId="77777777" w:rsidR="00BF6AF8" w:rsidRDefault="00BF6AF8" w:rsidP="00D85C82"/>
    <w:p w14:paraId="11844105" w14:textId="77777777" w:rsidR="0080137F" w:rsidRPr="001A41C0" w:rsidRDefault="0080137F" w:rsidP="00D85C82">
      <w:pPr>
        <w:rPr>
          <w:b/>
        </w:rPr>
      </w:pPr>
      <w:r w:rsidRPr="001A41C0">
        <w:rPr>
          <w:b/>
        </w:rPr>
        <w:t>XR5-Only Features</w:t>
      </w:r>
    </w:p>
    <w:p w14:paraId="19BF1757" w14:textId="77777777" w:rsidR="0080137F" w:rsidRDefault="0080137F" w:rsidP="00D85C82"/>
    <w:p w14:paraId="52EF12C3" w14:textId="77777777" w:rsidR="00CB73D9" w:rsidRDefault="00CB73D9" w:rsidP="00CB73D9">
      <w:pPr>
        <w:numPr>
          <w:ilvl w:val="0"/>
          <w:numId w:val="2"/>
        </w:numPr>
        <w:jc w:val="both"/>
        <w:rPr>
          <w:szCs w:val="20"/>
        </w:rPr>
      </w:pPr>
      <w:r w:rsidRPr="00022D80">
        <w:rPr>
          <w:szCs w:val="20"/>
        </w:rPr>
        <w:t>Nose wheel steering animation.</w:t>
      </w:r>
    </w:p>
    <w:p w14:paraId="38AF987C" w14:textId="77777777" w:rsidR="00D913EA" w:rsidRDefault="00D913EA" w:rsidP="00D913EA">
      <w:pPr>
        <w:ind w:left="360"/>
        <w:jc w:val="both"/>
        <w:rPr>
          <w:szCs w:val="20"/>
        </w:rPr>
      </w:pPr>
    </w:p>
    <w:p w14:paraId="43799820" w14:textId="3AA84ED0" w:rsidR="001137CB" w:rsidRDefault="001137CB" w:rsidP="001137CB">
      <w:pPr>
        <w:numPr>
          <w:ilvl w:val="0"/>
          <w:numId w:val="2"/>
        </w:numPr>
        <w:jc w:val="both"/>
        <w:rPr>
          <w:szCs w:val="20"/>
        </w:rPr>
      </w:pPr>
      <w:r w:rsidRPr="00022D80">
        <w:rPr>
          <w:szCs w:val="20"/>
        </w:rPr>
        <w:t xml:space="preserve">Independent front/rear gear compression animation on takeoffs and landings: the gear compresses two meters as the ship touches down or lifts off. You can best see this by lifting off at </w:t>
      </w:r>
      <w:smartTag w:uri="urn:schemas-microsoft-com:office:smarttags" w:element="place">
        <w:smartTag w:uri="urn:schemas-microsoft-com:office:smarttags" w:element="PlaceName">
          <w:r w:rsidRPr="00022D80">
            <w:rPr>
              <w:szCs w:val="20"/>
            </w:rPr>
            <w:t>Brighton</w:t>
          </w:r>
        </w:smartTag>
        <w:r w:rsidRPr="00022D80">
          <w:rPr>
            <w:szCs w:val="20"/>
          </w:rPr>
          <w:t xml:space="preserve"> </w:t>
        </w:r>
        <w:smartTag w:uri="urn:schemas-microsoft-com:office:smarttags" w:element="PlaceType">
          <w:r w:rsidRPr="00022D80">
            <w:rPr>
              <w:szCs w:val="20"/>
            </w:rPr>
            <w:t>Beach</w:t>
          </w:r>
        </w:smartTag>
      </w:smartTag>
      <w:r w:rsidRPr="00022D80">
        <w:rPr>
          <w:szCs w:val="20"/>
        </w:rPr>
        <w:t xml:space="preserve"> using the Descent Hold autopilot and watching from an external view. If you lift off at KSC and raise the nose</w:t>
      </w:r>
      <w:r w:rsidR="004B009F">
        <w:rPr>
          <w:szCs w:val="20"/>
        </w:rPr>
        <w:t>,</w:t>
      </w:r>
      <w:r w:rsidRPr="00022D80">
        <w:rPr>
          <w:szCs w:val="20"/>
        </w:rPr>
        <w:t xml:space="preserve"> you can see the nose gear decompress first as the nose comes up, and the rear gear will decompress when the ship lifts off.</w:t>
      </w:r>
    </w:p>
    <w:p w14:paraId="2ACDDD9E" w14:textId="77777777" w:rsidR="00D913EA" w:rsidRDefault="00D913EA" w:rsidP="00D913EA">
      <w:pPr>
        <w:ind w:left="360"/>
        <w:jc w:val="both"/>
        <w:rPr>
          <w:szCs w:val="20"/>
        </w:rPr>
      </w:pPr>
    </w:p>
    <w:p w14:paraId="36BBAFA5" w14:textId="77777777" w:rsidR="001137CB" w:rsidRDefault="001137CB" w:rsidP="001137CB">
      <w:pPr>
        <w:numPr>
          <w:ilvl w:val="0"/>
          <w:numId w:val="2"/>
        </w:numPr>
        <w:jc w:val="both"/>
        <w:rPr>
          <w:szCs w:val="20"/>
        </w:rPr>
      </w:pPr>
      <w:r w:rsidRPr="00022D80">
        <w:rPr>
          <w:szCs w:val="20"/>
        </w:rPr>
        <w:t xml:space="preserve">A crew elevator to allow the crew to EVA while landed. Crew may EVA/ingress via either the top-mounted docking port or the crew elevator -- the active EVA port is selected via a switch on the upper panel. </w:t>
      </w:r>
      <w:r w:rsidRPr="00022D80">
        <w:rPr>
          <w:szCs w:val="20"/>
          <w:u w:val="single"/>
        </w:rPr>
        <w:t>This also means that you can now EVA/ingress via the crew elevator even while the ship is docked to a station or another vessel</w:t>
      </w:r>
      <w:r w:rsidRPr="002A580B">
        <w:rPr>
          <w:szCs w:val="20"/>
        </w:rPr>
        <w:t>.</w:t>
      </w:r>
      <w:r w:rsidRPr="00022D80">
        <w:rPr>
          <w:szCs w:val="20"/>
        </w:rPr>
        <w:t xml:space="preserve"> </w:t>
      </w:r>
      <w:r>
        <w:rPr>
          <w:szCs w:val="20"/>
        </w:rPr>
        <w:t xml:space="preserve"> </w:t>
      </w:r>
      <w:r w:rsidRPr="00022D80">
        <w:rPr>
          <w:szCs w:val="20"/>
        </w:rPr>
        <w:t>Elevator deployment requires APU power.</w:t>
      </w:r>
    </w:p>
    <w:p w14:paraId="594E1E16" w14:textId="77777777" w:rsidR="001137CB" w:rsidRDefault="001137CB" w:rsidP="001137CB">
      <w:pPr>
        <w:jc w:val="both"/>
        <w:rPr>
          <w:szCs w:val="20"/>
        </w:rPr>
      </w:pPr>
    </w:p>
    <w:p w14:paraId="24E52755" w14:textId="77777777" w:rsidR="001137CB" w:rsidRDefault="001137CB" w:rsidP="001137CB">
      <w:pPr>
        <w:numPr>
          <w:ilvl w:val="0"/>
          <w:numId w:val="2"/>
        </w:numPr>
        <w:jc w:val="both"/>
        <w:rPr>
          <w:szCs w:val="20"/>
        </w:rPr>
      </w:pPr>
      <w:r w:rsidRPr="00022D80">
        <w:rPr>
          <w:szCs w:val="20"/>
        </w:rPr>
        <w:lastRenderedPageBreak/>
        <w:t>A top-mounted docking port that includes a docking camera panel view</w:t>
      </w:r>
      <w:r>
        <w:rPr>
          <w:szCs w:val="20"/>
        </w:rPr>
        <w:t>.</w:t>
      </w:r>
    </w:p>
    <w:p w14:paraId="0622AC98" w14:textId="77777777" w:rsidR="0080137F" w:rsidRDefault="0080137F" w:rsidP="0080137F">
      <w:pPr>
        <w:jc w:val="both"/>
        <w:rPr>
          <w:szCs w:val="20"/>
        </w:rPr>
      </w:pPr>
    </w:p>
    <w:p w14:paraId="7B43E5FB" w14:textId="77777777" w:rsidR="00407D90" w:rsidRDefault="00407D90" w:rsidP="00407D90">
      <w:pPr>
        <w:numPr>
          <w:ilvl w:val="0"/>
          <w:numId w:val="2"/>
        </w:numPr>
        <w:jc w:val="both"/>
        <w:rPr>
          <w:szCs w:val="20"/>
        </w:rPr>
      </w:pPr>
      <w:r>
        <w:rPr>
          <w:szCs w:val="20"/>
        </w:rPr>
        <w:t xml:space="preserve">An </w:t>
      </w:r>
      <w:r w:rsidRPr="00022D80">
        <w:rPr>
          <w:i/>
          <w:iCs/>
          <w:szCs w:val="20"/>
        </w:rPr>
        <w:t>RCS Config</w:t>
      </w:r>
      <w:r w:rsidRPr="00022D80">
        <w:rPr>
          <w:szCs w:val="20"/>
        </w:rPr>
        <w:t xml:space="preserve"> </w:t>
      </w:r>
      <w:r w:rsidR="004A0B12">
        <w:rPr>
          <w:szCs w:val="20"/>
        </w:rPr>
        <w:t>mode</w:t>
      </w:r>
      <w:r w:rsidRPr="00022D80">
        <w:rPr>
          <w:szCs w:val="20"/>
        </w:rPr>
        <w:t xml:space="preserve"> that switches between standard and docking RCS configurations: in RCS docking configuration, two things happen: 1) power to the RCS jets is reduced to 40% of normal to allow for precise control of the ship while docking, and 2) the control axes for the RCS jets are switched so that when you are looking along the docking port centerline camera you can use the RCS Rotation and Translation keys just as though you were looking along the nose with a nosecone docking port; i.e., it will feel "normal." For example, pressing </w:t>
      </w:r>
      <w:r w:rsidR="007256FE">
        <w:rPr>
          <w:szCs w:val="20"/>
        </w:rPr>
        <w:t>NUMPAD-</w:t>
      </w:r>
      <w:r w:rsidRPr="00022D80">
        <w:rPr>
          <w:szCs w:val="20"/>
        </w:rPr>
        <w:t xml:space="preserve">6 in translation mode will move the ship forward along the Z axis in </w:t>
      </w:r>
      <w:r w:rsidRPr="00022D80">
        <w:rPr>
          <w:i/>
          <w:iCs/>
          <w:szCs w:val="20"/>
        </w:rPr>
        <w:t>normal</w:t>
      </w:r>
      <w:r w:rsidRPr="00022D80">
        <w:rPr>
          <w:szCs w:val="20"/>
        </w:rPr>
        <w:t xml:space="preserve"> RCS mode, but it will move the ship </w:t>
      </w:r>
      <w:r w:rsidRPr="00022D80">
        <w:rPr>
          <w:szCs w:val="20"/>
          <w:u w:val="single"/>
        </w:rPr>
        <w:t>up</w:t>
      </w:r>
      <w:r w:rsidRPr="00022D80">
        <w:rPr>
          <w:szCs w:val="20"/>
        </w:rPr>
        <w:t xml:space="preserve"> along the Y axis in </w:t>
      </w:r>
      <w:r w:rsidRPr="00022D80">
        <w:rPr>
          <w:i/>
          <w:iCs/>
          <w:szCs w:val="20"/>
        </w:rPr>
        <w:t>docking</w:t>
      </w:r>
      <w:r w:rsidRPr="00022D80">
        <w:rPr>
          <w:szCs w:val="20"/>
        </w:rPr>
        <w:t xml:space="preserve"> RCS mode. The hotkey to toggle </w:t>
      </w:r>
      <w:r w:rsidR="009D7736">
        <w:rPr>
          <w:szCs w:val="20"/>
        </w:rPr>
        <w:t>RCS normal/docking mode is ALT-J</w:t>
      </w:r>
      <w:r w:rsidRPr="00022D80">
        <w:rPr>
          <w:szCs w:val="20"/>
        </w:rPr>
        <w:t>.</w:t>
      </w:r>
    </w:p>
    <w:p w14:paraId="76DAD92C" w14:textId="77777777" w:rsidR="00407D90" w:rsidRDefault="00407D90" w:rsidP="00407D90">
      <w:pPr>
        <w:jc w:val="both"/>
        <w:rPr>
          <w:szCs w:val="20"/>
        </w:rPr>
      </w:pPr>
    </w:p>
    <w:p w14:paraId="44CA6B17" w14:textId="77777777" w:rsidR="0005311B" w:rsidRDefault="0005311B" w:rsidP="0005311B">
      <w:pPr>
        <w:ind w:left="360"/>
      </w:pPr>
    </w:p>
    <w:p w14:paraId="247B1FCF" w14:textId="77777777" w:rsidR="00AB7FD7" w:rsidRDefault="00AB7FD7" w:rsidP="00A75D10">
      <w:pPr>
        <w:pStyle w:val="Heading1"/>
        <w:jc w:val="both"/>
      </w:pPr>
      <w:bookmarkStart w:id="14" w:name="_Toc80454729"/>
      <w:r>
        <w:t>Requirements</w:t>
      </w:r>
      <w:bookmarkEnd w:id="14"/>
    </w:p>
    <w:p w14:paraId="2280027F" w14:textId="77777777" w:rsidR="00AB7FD7" w:rsidRDefault="00AB7FD7" w:rsidP="00A75D10">
      <w:pPr>
        <w:jc w:val="both"/>
      </w:pPr>
    </w:p>
    <w:p w14:paraId="23EC81C1" w14:textId="44B82B3A" w:rsidR="007A15FD" w:rsidRDefault="007A15FD" w:rsidP="00A75D10">
      <w:pPr>
        <w:numPr>
          <w:ilvl w:val="0"/>
          <w:numId w:val="5"/>
        </w:numPr>
        <w:jc w:val="both"/>
      </w:pPr>
      <w:r>
        <w:t>Windows Vista or newer</w:t>
      </w:r>
      <w:r w:rsidR="00723B57">
        <w:t>.</w:t>
      </w:r>
    </w:p>
    <w:p w14:paraId="433A84C2" w14:textId="77777777" w:rsidR="007A15FD" w:rsidRDefault="007A15FD" w:rsidP="007A15FD">
      <w:pPr>
        <w:ind w:left="720"/>
        <w:jc w:val="both"/>
      </w:pPr>
    </w:p>
    <w:p w14:paraId="3703D06F" w14:textId="1748B3E2" w:rsidR="00AB7FD7" w:rsidRDefault="00FD7A8B" w:rsidP="00212FE8">
      <w:pPr>
        <w:numPr>
          <w:ilvl w:val="0"/>
          <w:numId w:val="5"/>
        </w:numPr>
      </w:pPr>
      <w:hyperlink r:id="rId31" w:history="1">
        <w:r w:rsidR="00212FE8">
          <w:rPr>
            <w:rStyle w:val="Hyperlink"/>
          </w:rPr>
          <w:t>Orbiter 2024</w:t>
        </w:r>
      </w:hyperlink>
      <w:r w:rsidR="00E85CA5">
        <w:t xml:space="preserve">.  </w:t>
      </w:r>
      <w:r w:rsidR="00E85CA5">
        <w:rPr>
          <w:u w:val="single"/>
        </w:rPr>
        <w:t>Older Orbiter releases are not compatible</w:t>
      </w:r>
      <w:r w:rsidR="00864DCA">
        <w:rPr>
          <w:u w:val="single"/>
        </w:rPr>
        <w:t xml:space="preserve"> with this release of the XR fleet</w:t>
      </w:r>
      <w:r w:rsidR="00E85CA5">
        <w:t>.</w:t>
      </w:r>
    </w:p>
    <w:p w14:paraId="64107A32" w14:textId="77777777" w:rsidR="00F1585A" w:rsidRDefault="00F1585A" w:rsidP="00A75D10">
      <w:pPr>
        <w:jc w:val="both"/>
      </w:pPr>
    </w:p>
    <w:p w14:paraId="672CAD99" w14:textId="77777777" w:rsidR="00CD6E09" w:rsidRPr="0059353B" w:rsidRDefault="00CD6E09" w:rsidP="00A75D10">
      <w:pPr>
        <w:numPr>
          <w:ilvl w:val="0"/>
          <w:numId w:val="10"/>
        </w:numPr>
        <w:jc w:val="both"/>
      </w:pPr>
      <w:r>
        <w:rPr>
          <w:i/>
        </w:rPr>
        <w:t xml:space="preserve">Optional: </w:t>
      </w:r>
      <w:r w:rsidR="00D913EA" w:rsidRPr="00D913EA">
        <w:t>XR Vessels</w:t>
      </w:r>
      <w:r w:rsidR="00D913EA">
        <w:rPr>
          <w:i/>
        </w:rPr>
        <w:t xml:space="preserve"> </w:t>
      </w:r>
      <w:r w:rsidR="0059353B">
        <w:t xml:space="preserve">support </w:t>
      </w:r>
      <w:r w:rsidR="00266A5A">
        <w:t xml:space="preserve">pluggable </w:t>
      </w:r>
      <w:r w:rsidR="0059353B">
        <w:t>custom third-party skins</w:t>
      </w:r>
      <w:r w:rsidR="008D494B">
        <w:t>; r</w:t>
      </w:r>
      <w:r w:rsidR="0059353B">
        <w:t xml:space="preserve">efer to my </w:t>
      </w:r>
      <w:hyperlink r:id="rId32" w:history="1">
        <w:hyperlink r:id="rId33" w:history="1">
          <w:hyperlink r:id="rId34" w:history="1">
            <w:r w:rsidR="00EA1552" w:rsidRPr="00E45F5E">
              <w:rPr>
                <w:rStyle w:val="Hyperlink"/>
              </w:rPr>
              <w:t>Web Page</w:t>
            </w:r>
          </w:hyperlink>
        </w:hyperlink>
      </w:hyperlink>
      <w:r w:rsidR="0059353B">
        <w:t xml:space="preserve"> for list of custom skins available for </w:t>
      </w:r>
      <w:r w:rsidR="00D913EA">
        <w:t>each ship</w:t>
      </w:r>
      <w:r w:rsidR="0059353B">
        <w:t>.</w:t>
      </w:r>
    </w:p>
    <w:p w14:paraId="380CB3D4" w14:textId="77777777" w:rsidR="00F1585A" w:rsidRDefault="00F1585A" w:rsidP="00A75D10">
      <w:pPr>
        <w:jc w:val="both"/>
      </w:pPr>
    </w:p>
    <w:p w14:paraId="6ABF2160" w14:textId="01A8F883" w:rsidR="00127C27" w:rsidRPr="00D92B60" w:rsidRDefault="00127C27" w:rsidP="00A75D10">
      <w:pPr>
        <w:jc w:val="both"/>
      </w:pPr>
      <w:r>
        <w:t xml:space="preserve">NOTE: Although there are both 32-bit and 64-bit versions of the XR vessels, the official Orbiter 2024 builds are all 32-bit versions at the time of writing. </w:t>
      </w:r>
      <w:r>
        <w:lastRenderedPageBreak/>
        <w:t>You must install the version of the XR vessels that matches your Orbiter 2024 version (i.e., 32-bit).</w:t>
      </w:r>
    </w:p>
    <w:p w14:paraId="5A5B9F69" w14:textId="77777777" w:rsidR="00046C95" w:rsidRPr="005D5BD5" w:rsidRDefault="00046C95" w:rsidP="00A75D10">
      <w:pPr>
        <w:pStyle w:val="Heading1"/>
        <w:jc w:val="both"/>
      </w:pPr>
      <w:bookmarkStart w:id="15" w:name="_Toc80454730"/>
      <w:r>
        <w:t>Installation</w:t>
      </w:r>
      <w:bookmarkEnd w:id="15"/>
    </w:p>
    <w:p w14:paraId="07FF5F5B" w14:textId="77777777" w:rsidR="00046C95" w:rsidRDefault="00046C95" w:rsidP="00A75D10">
      <w:pPr>
        <w:jc w:val="both"/>
      </w:pPr>
    </w:p>
    <w:p w14:paraId="6AF9E239" w14:textId="1F7F07F0" w:rsidR="00046C95" w:rsidRPr="003E5453" w:rsidRDefault="00046C95" w:rsidP="00A75D10">
      <w:pPr>
        <w:jc w:val="both"/>
      </w:pPr>
      <w:r>
        <w:t>This section details h</w:t>
      </w:r>
      <w:r w:rsidR="00B47FCC">
        <w:t>ow to install and configure you XR vessel</w:t>
      </w:r>
      <w:r>
        <w:t xml:space="preserve">.  Note that </w:t>
      </w:r>
      <w:r w:rsidR="00B47FCC">
        <w:t xml:space="preserve">each XR </w:t>
      </w:r>
      <w:r w:rsidR="00597CE5">
        <w:t xml:space="preserve">vessel </w:t>
      </w:r>
      <w:r>
        <w:t xml:space="preserve">is an </w:t>
      </w:r>
      <w:r>
        <w:rPr>
          <w:i/>
        </w:rPr>
        <w:t>Orbiter add-on</w:t>
      </w:r>
      <w:r>
        <w:t xml:space="preserve"> and requires that Orbiter be installed first.  </w:t>
      </w:r>
    </w:p>
    <w:p w14:paraId="0F689F71" w14:textId="77777777" w:rsidR="001D6BCF" w:rsidRDefault="001D6BCF" w:rsidP="00A75D10">
      <w:pPr>
        <w:jc w:val="both"/>
      </w:pPr>
    </w:p>
    <w:p w14:paraId="3BB979E8" w14:textId="2E4D4E70" w:rsidR="00944FF8" w:rsidRDefault="00D87588" w:rsidP="00A75D10">
      <w:pPr>
        <w:numPr>
          <w:ilvl w:val="0"/>
          <w:numId w:val="7"/>
        </w:numPr>
        <w:spacing w:after="240"/>
        <w:jc w:val="both"/>
      </w:pPr>
      <w:r>
        <w:t xml:space="preserve">Install </w:t>
      </w:r>
      <w:hyperlink r:id="rId35" w:history="1">
        <w:r w:rsidR="00212FE8">
          <w:rPr>
            <w:rStyle w:val="Hyperlink"/>
          </w:rPr>
          <w:t>Orbiter 2024</w:t>
        </w:r>
      </w:hyperlink>
      <w:r>
        <w:t>.  Older versions of Orbi</w:t>
      </w:r>
      <w:r w:rsidR="00451AC4">
        <w:t xml:space="preserve">ter are NOT SUPPORTED by </w:t>
      </w:r>
      <w:r w:rsidR="0033752E">
        <w:t>this release of the XR fleet</w:t>
      </w:r>
      <w:r>
        <w:t>.</w:t>
      </w:r>
    </w:p>
    <w:p w14:paraId="27E37122" w14:textId="443716B7" w:rsidR="005C02C2" w:rsidRPr="005C02C2" w:rsidRDefault="005C02C2" w:rsidP="00A75D10">
      <w:pPr>
        <w:numPr>
          <w:ilvl w:val="0"/>
          <w:numId w:val="7"/>
        </w:numPr>
        <w:spacing w:after="240"/>
        <w:jc w:val="both"/>
      </w:pPr>
      <w:r w:rsidRPr="005C02C2">
        <w:rPr>
          <w:i/>
          <w:color w:val="FF0000"/>
        </w:rPr>
        <w:t xml:space="preserve">Optional but highly recommended: </w:t>
      </w:r>
      <w:r w:rsidR="007A15FD">
        <w:rPr>
          <w:color w:val="FF0000"/>
        </w:rPr>
        <w:t xml:space="preserve">Install the DirectX </w:t>
      </w:r>
      <w:r w:rsidRPr="005C02C2">
        <w:rPr>
          <w:color w:val="FF0000"/>
        </w:rPr>
        <w:t>9 (D3D9) Orbiter Graphics Client.</w:t>
      </w:r>
      <w:r>
        <w:t xml:space="preserve">  Orbiter</w:t>
      </w:r>
      <w:r w:rsidR="00B5688F">
        <w:t>’s</w:t>
      </w:r>
      <w:r>
        <w:t xml:space="preserve"> framerate is much higher using DirectX 9 </w:t>
      </w:r>
      <w:r w:rsidR="00B5688F">
        <w:t xml:space="preserve">than it is using </w:t>
      </w:r>
      <w:r>
        <w:t xml:space="preserve">the default DirectX 7 client included with the Orbiter core.  </w:t>
      </w:r>
      <w:r w:rsidR="005D1484">
        <w:t xml:space="preserve">A link to the latest DirectX 9 Orbiter Client version </w:t>
      </w:r>
      <w:r w:rsidR="00031010">
        <w:t>can</w:t>
      </w:r>
      <w:r w:rsidR="005D1484">
        <w:t xml:space="preserve"> be found on my </w:t>
      </w:r>
      <w:hyperlink r:id="rId36" w:history="1">
        <w:hyperlink r:id="rId37" w:history="1">
          <w:hyperlink r:id="rId38" w:history="1">
            <w:r w:rsidR="005D1484" w:rsidRPr="00E45F5E">
              <w:rPr>
                <w:rStyle w:val="Hyperlink"/>
              </w:rPr>
              <w:t>Web Page</w:t>
            </w:r>
          </w:hyperlink>
        </w:hyperlink>
      </w:hyperlink>
      <w:r w:rsidR="005D1484">
        <w:t>.</w:t>
      </w:r>
      <w:r w:rsidR="00621CD4">
        <w:t xml:space="preserve">  </w:t>
      </w:r>
      <w:r w:rsidR="00621CD4">
        <w:rPr>
          <w:i/>
        </w:rPr>
        <w:t xml:space="preserve">Note: don’t forget that you need to execute </w:t>
      </w:r>
      <w:r w:rsidR="00621CD4" w:rsidRPr="00621CD4">
        <w:rPr>
          <w:rFonts w:ascii="Courier New" w:hAnsi="Courier New" w:cs="Courier New"/>
          <w:i/>
        </w:rPr>
        <w:t>Orbiter_ng.exe</w:t>
      </w:r>
      <w:r w:rsidR="00621CD4">
        <w:rPr>
          <w:i/>
        </w:rPr>
        <w:t xml:space="preserve"> instead of the normal </w:t>
      </w:r>
      <w:r w:rsidR="00621CD4" w:rsidRPr="00621CD4">
        <w:rPr>
          <w:rFonts w:ascii="Courier New" w:hAnsi="Courier New" w:cs="Courier New"/>
          <w:i/>
        </w:rPr>
        <w:t>Orbiter.exe</w:t>
      </w:r>
      <w:r w:rsidR="00621CD4">
        <w:rPr>
          <w:i/>
        </w:rPr>
        <w:t xml:space="preserve"> </w:t>
      </w:r>
      <w:r w:rsidR="00B5688F">
        <w:rPr>
          <w:i/>
        </w:rPr>
        <w:t xml:space="preserve">in order to </w:t>
      </w:r>
      <w:r w:rsidR="00621CD4">
        <w:rPr>
          <w:i/>
        </w:rPr>
        <w:t xml:space="preserve">run the DirectX 9 Orbiter Graphics Client. You will then need to enable the </w:t>
      </w:r>
      <w:r w:rsidR="00621CD4" w:rsidRPr="00621CD4">
        <w:rPr>
          <w:rFonts w:ascii="Courier New" w:hAnsi="Courier New" w:cs="Courier New"/>
          <w:i/>
        </w:rPr>
        <w:t>D3D9Client</w:t>
      </w:r>
      <w:r w:rsidR="00621CD4">
        <w:rPr>
          <w:i/>
        </w:rPr>
        <w:t xml:space="preserve"> Graphics engine in the </w:t>
      </w:r>
      <w:r w:rsidR="00621CD4" w:rsidRPr="00621CD4">
        <w:t>Modules</w:t>
      </w:r>
      <w:r w:rsidR="00621CD4">
        <w:rPr>
          <w:i/>
        </w:rPr>
        <w:t xml:space="preserve"> tab of the Orbiter launch pad.</w:t>
      </w:r>
    </w:p>
    <w:p w14:paraId="5B77E663" w14:textId="74126D19" w:rsidR="00D87588" w:rsidRDefault="00D87588" w:rsidP="00A75D10">
      <w:pPr>
        <w:numPr>
          <w:ilvl w:val="0"/>
          <w:numId w:val="7"/>
        </w:numPr>
        <w:spacing w:after="240"/>
        <w:jc w:val="both"/>
      </w:pPr>
      <w:r>
        <w:t xml:space="preserve">If you are upgrading </w:t>
      </w:r>
      <w:r w:rsidR="00F557F6">
        <w:t xml:space="preserve">from </w:t>
      </w:r>
      <w:r>
        <w:t>a previous version</w:t>
      </w:r>
      <w:r w:rsidR="00597CE5">
        <w:t xml:space="preserve"> of your XR vessel</w:t>
      </w:r>
      <w:r>
        <w:t xml:space="preserve">, be sure to back up your </w:t>
      </w:r>
      <w:r w:rsidR="00597CE5">
        <w:t xml:space="preserve">vessel’s configuration file (e.g., </w:t>
      </w:r>
      <w:r w:rsidR="00E56191" w:rsidRPr="00E56191">
        <w:rPr>
          <w:rFonts w:ascii="Courier New" w:hAnsi="Courier New" w:cs="Courier New"/>
        </w:rPr>
        <w:t>C:\Orbiter\config\</w:t>
      </w:r>
      <w:r w:rsidR="00BC776F">
        <w:rPr>
          <w:rFonts w:ascii="Courier New" w:hAnsi="Courier New" w:cs="Courier New"/>
        </w:rPr>
        <w:t>XR5VanguardPrefs</w:t>
      </w:r>
      <w:r w:rsidRPr="008362BE">
        <w:rPr>
          <w:rFonts w:ascii="Courier New" w:hAnsi="Courier New" w:cs="Courier New"/>
        </w:rPr>
        <w:t>.cfg</w:t>
      </w:r>
      <w:r w:rsidR="00597CE5" w:rsidRPr="00597CE5">
        <w:rPr>
          <w:rFonts w:cs="Courier New"/>
        </w:rPr>
        <w:t>)</w:t>
      </w:r>
      <w:r>
        <w:t xml:space="preserve"> file if you customized it.</w:t>
      </w:r>
      <w:r w:rsidR="008362BE">
        <w:t xml:space="preserve">  </w:t>
      </w:r>
      <w:r w:rsidR="008362BE" w:rsidRPr="00325945">
        <w:rPr>
          <w:u w:val="single"/>
        </w:rPr>
        <w:t xml:space="preserve">Do </w:t>
      </w:r>
      <w:r w:rsidR="008362BE" w:rsidRPr="008B3CC1">
        <w:rPr>
          <w:u w:val="single"/>
        </w:rPr>
        <w:t>not simply copy your original</w:t>
      </w:r>
      <w:r w:rsidR="00597CE5" w:rsidRPr="008B3CC1">
        <w:rPr>
          <w:u w:val="single"/>
        </w:rPr>
        <w:t xml:space="preserve"> configuration</w:t>
      </w:r>
      <w:r w:rsidR="008362BE" w:rsidRPr="008B3CC1">
        <w:rPr>
          <w:u w:val="single"/>
        </w:rPr>
        <w:t xml:space="preserve"> file over the </w:t>
      </w:r>
      <w:r w:rsidR="00656C2E" w:rsidRPr="008B3CC1">
        <w:rPr>
          <w:u w:val="single"/>
        </w:rPr>
        <w:t xml:space="preserve">new </w:t>
      </w:r>
      <w:r w:rsidR="008362BE" w:rsidRPr="008B3CC1">
        <w:rPr>
          <w:u w:val="single"/>
        </w:rPr>
        <w:t xml:space="preserve">one installed by the </w:t>
      </w:r>
      <w:r w:rsidR="007A4225" w:rsidRPr="008B3CC1">
        <w:rPr>
          <w:u w:val="single"/>
        </w:rPr>
        <w:t xml:space="preserve">XR vessel’s </w:t>
      </w:r>
      <w:r w:rsidR="008362BE" w:rsidRPr="008B3CC1">
        <w:rPr>
          <w:u w:val="single"/>
        </w:rPr>
        <w:t>zip file</w:t>
      </w:r>
      <w:r w:rsidR="008362BE">
        <w:t xml:space="preserve">; </w:t>
      </w:r>
      <w:r w:rsidR="00582FA0">
        <w:t xml:space="preserve">the new configuration file </w:t>
      </w:r>
      <w:r w:rsidR="008362BE">
        <w:t xml:space="preserve">contains new </w:t>
      </w:r>
      <w:r w:rsidR="00986885">
        <w:t>settings</w:t>
      </w:r>
      <w:r w:rsidR="008362BE">
        <w:t xml:space="preserve"> not present in </w:t>
      </w:r>
      <w:r w:rsidR="00582FA0">
        <w:t xml:space="preserve">older configuration file </w:t>
      </w:r>
      <w:r w:rsidR="008362BE">
        <w:t xml:space="preserve">versions. </w:t>
      </w:r>
    </w:p>
    <w:p w14:paraId="21CE5748" w14:textId="66F7ED57" w:rsidR="00D87588" w:rsidRDefault="00D87588" w:rsidP="00A75D10">
      <w:pPr>
        <w:numPr>
          <w:ilvl w:val="0"/>
          <w:numId w:val="7"/>
        </w:numPr>
        <w:spacing w:after="240"/>
        <w:jc w:val="both"/>
      </w:pPr>
      <w:r>
        <w:t xml:space="preserve">Unzip the </w:t>
      </w:r>
      <w:r w:rsidR="003E4EBA">
        <w:t xml:space="preserve">XR vessel’s </w:t>
      </w:r>
      <w:r>
        <w:t>distribution file into your</w:t>
      </w:r>
      <w:r w:rsidR="00723B57">
        <w:t xml:space="preserve"> Orbiter folder; e.g.,</w:t>
      </w:r>
      <w:r>
        <w:t xml:space="preserve"> </w:t>
      </w:r>
      <w:r w:rsidRPr="001F6441">
        <w:rPr>
          <w:rFonts w:ascii="Courier New" w:hAnsi="Courier New"/>
        </w:rPr>
        <w:t>C:\Orbiter</w:t>
      </w:r>
      <w:r w:rsidR="00723B57">
        <w:t>.</w:t>
      </w:r>
    </w:p>
    <w:p w14:paraId="03F72D8A" w14:textId="77777777" w:rsidR="00D87588" w:rsidRDefault="00D87588" w:rsidP="00A75D10">
      <w:pPr>
        <w:numPr>
          <w:ilvl w:val="0"/>
          <w:numId w:val="7"/>
        </w:numPr>
        <w:spacing w:after="240"/>
        <w:jc w:val="both"/>
      </w:pPr>
      <w:r>
        <w:lastRenderedPageBreak/>
        <w:t>If you are upg</w:t>
      </w:r>
      <w:r w:rsidR="00132A5C">
        <w:t xml:space="preserve">rading a previous version of </w:t>
      </w:r>
      <w:r w:rsidR="0053458B">
        <w:t>y</w:t>
      </w:r>
      <w:r w:rsidR="00132A5C">
        <w:t>our XR vessel</w:t>
      </w:r>
      <w:r>
        <w:t>, merge your settings back into the new</w:t>
      </w:r>
      <w:r w:rsidR="00132A5C">
        <w:t xml:space="preserve"> configuration </w:t>
      </w:r>
      <w:r>
        <w:t xml:space="preserve">file </w:t>
      </w:r>
      <w:r w:rsidR="00D57DD6">
        <w:t xml:space="preserve">using your favorite </w:t>
      </w:r>
      <w:r w:rsidR="00C828E3">
        <w:t xml:space="preserve">text </w:t>
      </w:r>
      <w:r w:rsidR="00D57DD6">
        <w:t>editor.</w:t>
      </w:r>
    </w:p>
    <w:p w14:paraId="3C9ACC71" w14:textId="77777777" w:rsidR="00D87588" w:rsidRDefault="00D87588" w:rsidP="00A75D10">
      <w:pPr>
        <w:numPr>
          <w:ilvl w:val="0"/>
          <w:numId w:val="7"/>
        </w:numPr>
        <w:spacing w:after="240"/>
        <w:jc w:val="both"/>
      </w:pPr>
      <w:r>
        <w:t>Bring up</w:t>
      </w:r>
      <w:r w:rsidR="00C55412">
        <w:t xml:space="preserve"> Orbiter to display the Orbiter Launch</w:t>
      </w:r>
      <w:r w:rsidR="00635F7D">
        <w:t>p</w:t>
      </w:r>
      <w:r w:rsidR="00C55412">
        <w:t>ad</w:t>
      </w:r>
      <w:r>
        <w:t>.</w:t>
      </w:r>
      <w:r w:rsidR="00B5688F">
        <w:t xml:space="preserve"> </w:t>
      </w:r>
      <w:r w:rsidR="00B5688F" w:rsidRPr="00B5688F">
        <w:rPr>
          <w:i/>
          <w:color w:val="FF0000"/>
        </w:rPr>
        <w:t xml:space="preserve">Note: if you installed the DirectX 9 graphics client as </w:t>
      </w:r>
      <w:r w:rsidR="007156EF">
        <w:rPr>
          <w:i/>
          <w:color w:val="FF0000"/>
        </w:rPr>
        <w:t>is</w:t>
      </w:r>
      <w:r w:rsidR="00B5688F" w:rsidRPr="00B5688F">
        <w:rPr>
          <w:i/>
          <w:color w:val="FF0000"/>
        </w:rPr>
        <w:t xml:space="preserve"> recommended, execute </w:t>
      </w:r>
      <w:r w:rsidR="00B5688F" w:rsidRPr="00B5688F">
        <w:rPr>
          <w:rFonts w:ascii="Courier New" w:hAnsi="Courier New" w:cs="Courier New"/>
          <w:i/>
          <w:color w:val="FF0000"/>
          <w:u w:val="single"/>
        </w:rPr>
        <w:t>Orbiter_ng.exe</w:t>
      </w:r>
      <w:r w:rsidR="00B5688F" w:rsidRPr="00B5688F">
        <w:rPr>
          <w:i/>
          <w:color w:val="FF0000"/>
        </w:rPr>
        <w:t xml:space="preserve"> instead of </w:t>
      </w:r>
      <w:r w:rsidR="00B5688F" w:rsidRPr="00B5688F">
        <w:rPr>
          <w:rFonts w:ascii="Courier New" w:hAnsi="Courier New" w:cs="Courier New"/>
          <w:i/>
          <w:color w:val="FF0000"/>
        </w:rPr>
        <w:t>Orbiter.exe</w:t>
      </w:r>
      <w:r w:rsidR="00B5688F" w:rsidRPr="00B5688F">
        <w:rPr>
          <w:rFonts w:cs="Courier New"/>
          <w:i/>
          <w:color w:val="FF0000"/>
        </w:rPr>
        <w:t>:</w:t>
      </w:r>
      <w:r w:rsidR="00B5688F">
        <w:rPr>
          <w:rFonts w:ascii="Courier New" w:hAnsi="Courier New" w:cs="Courier New"/>
          <w:i/>
          <w:color w:val="FF0000"/>
        </w:rPr>
        <w:t xml:space="preserve"> </w:t>
      </w:r>
      <w:r w:rsidR="00B5688F" w:rsidRPr="00B5688F">
        <w:rPr>
          <w:i/>
          <w:color w:val="FF0000"/>
        </w:rPr>
        <w:t xml:space="preserve"> </w:t>
      </w:r>
      <w:r w:rsidR="00B5688F" w:rsidRPr="00B5688F">
        <w:rPr>
          <w:rFonts w:ascii="Courier New" w:hAnsi="Courier New" w:cs="Courier New"/>
          <w:i/>
          <w:color w:val="FF0000"/>
        </w:rPr>
        <w:t>Orbiter.exe</w:t>
      </w:r>
      <w:r w:rsidR="00B5688F" w:rsidRPr="00B5688F">
        <w:rPr>
          <w:i/>
          <w:color w:val="FF0000"/>
        </w:rPr>
        <w:t xml:space="preserve"> always runs with its built-in DirectX 7 graphics engine.</w:t>
      </w:r>
    </w:p>
    <w:p w14:paraId="19A1E591" w14:textId="77777777" w:rsidR="00D87588" w:rsidRDefault="00D87588" w:rsidP="00A75D10">
      <w:pPr>
        <w:numPr>
          <w:ilvl w:val="0"/>
          <w:numId w:val="7"/>
        </w:numPr>
        <w:spacing w:after="240"/>
        <w:jc w:val="both"/>
      </w:pPr>
      <w:r>
        <w:t xml:space="preserve">Click the </w:t>
      </w:r>
      <w:r w:rsidRPr="005A7ED6">
        <w:rPr>
          <w:i/>
        </w:rPr>
        <w:t>Modules</w:t>
      </w:r>
      <w:r>
        <w:t xml:space="preserve"> </w:t>
      </w:r>
      <w:r w:rsidR="008D7F9C">
        <w:t>button</w:t>
      </w:r>
      <w:r>
        <w:t xml:space="preserve">.  </w:t>
      </w:r>
    </w:p>
    <w:p w14:paraId="72F0AF55" w14:textId="77777777" w:rsidR="00D87588" w:rsidRDefault="00D87588" w:rsidP="00D4166C">
      <w:pPr>
        <w:numPr>
          <w:ilvl w:val="0"/>
          <w:numId w:val="7"/>
        </w:numPr>
        <w:spacing w:after="240"/>
        <w:jc w:val="both"/>
      </w:pPr>
      <w:r>
        <w:t xml:space="preserve">Click </w:t>
      </w:r>
      <w:r w:rsidR="008D7F9C">
        <w:t xml:space="preserve">the checkbox next to </w:t>
      </w:r>
      <w:r w:rsidR="00424B10">
        <w:rPr>
          <w:i/>
        </w:rPr>
        <w:t xml:space="preserve">XRSound </w:t>
      </w:r>
      <w:r>
        <w:t xml:space="preserve">in the </w:t>
      </w:r>
      <w:r w:rsidR="00D4166C" w:rsidRPr="00D4166C">
        <w:rPr>
          <w:i/>
        </w:rPr>
        <w:t>Sound module for Orbiter</w:t>
      </w:r>
      <w:r w:rsidR="008D7F9C">
        <w:rPr>
          <w:i/>
        </w:rPr>
        <w:t xml:space="preserve"> </w:t>
      </w:r>
      <w:r w:rsidR="008D7F9C">
        <w:t>section to activate the module</w:t>
      </w:r>
      <w:r>
        <w:t>.</w:t>
      </w:r>
      <w:r w:rsidR="00064FC0">
        <w:t xml:space="preserve"> </w:t>
      </w:r>
      <w:r w:rsidR="00064FC0" w:rsidRPr="00B5688F">
        <w:rPr>
          <w:i/>
          <w:color w:val="FF0000"/>
        </w:rPr>
        <w:t xml:space="preserve">Note: if you installed the DirectX 9 graphics client as was recommended, </w:t>
      </w:r>
      <w:r w:rsidR="00064FC0">
        <w:rPr>
          <w:i/>
          <w:color w:val="FF0000"/>
        </w:rPr>
        <w:t xml:space="preserve">activate the </w:t>
      </w:r>
      <w:r w:rsidR="00064FC0" w:rsidRPr="00064FC0">
        <w:rPr>
          <w:rFonts w:ascii="Courier New" w:hAnsi="Courier New" w:cs="Courier New"/>
          <w:i/>
          <w:color w:val="FF0000"/>
        </w:rPr>
        <w:t>D3D9Client</w:t>
      </w:r>
      <w:r w:rsidR="00064FC0">
        <w:rPr>
          <w:i/>
          <w:color w:val="FF0000"/>
        </w:rPr>
        <w:t xml:space="preserve"> module as well.</w:t>
      </w:r>
      <w:r w:rsidR="00064FC0">
        <w:rPr>
          <w:i/>
        </w:rPr>
        <w:t xml:space="preserve"> </w:t>
      </w:r>
    </w:p>
    <w:p w14:paraId="168350E9" w14:textId="77777777" w:rsidR="00E91E76" w:rsidRPr="00A426F2" w:rsidRDefault="008D7F9C" w:rsidP="009B4DA3">
      <w:pPr>
        <w:numPr>
          <w:ilvl w:val="0"/>
          <w:numId w:val="7"/>
        </w:numPr>
        <w:spacing w:after="240"/>
        <w:jc w:val="both"/>
      </w:pPr>
      <w:r>
        <w:t xml:space="preserve">Click the </w:t>
      </w:r>
      <w:r>
        <w:rPr>
          <w:i/>
        </w:rPr>
        <w:t xml:space="preserve">Video </w:t>
      </w:r>
      <w:r>
        <w:t xml:space="preserve">button </w:t>
      </w:r>
      <w:r w:rsidR="00D87588">
        <w:t>and set the s</w:t>
      </w:r>
      <w:r w:rsidR="00754B49">
        <w:t xml:space="preserve">creen resolution to your taste.  </w:t>
      </w:r>
      <w:r w:rsidR="001D0445" w:rsidRPr="00E249FB">
        <w:rPr>
          <w:b/>
        </w:rPr>
        <w:t>NOTE</w:t>
      </w:r>
      <w:r w:rsidR="00754B49" w:rsidRPr="00E249FB">
        <w:rPr>
          <w:b/>
        </w:rPr>
        <w:t>:</w:t>
      </w:r>
      <w:r w:rsidR="00754B49" w:rsidRPr="00E249FB">
        <w:t xml:space="preserve"> </w:t>
      </w:r>
      <w:r w:rsidR="00E249FB">
        <w:t xml:space="preserve">remember that XR vessels support </w:t>
      </w:r>
      <w:r w:rsidR="005A7496" w:rsidRPr="00E249FB">
        <w:t xml:space="preserve">1280-, 1600-, </w:t>
      </w:r>
      <w:r w:rsidR="00421671" w:rsidRPr="00E249FB">
        <w:t xml:space="preserve">and </w:t>
      </w:r>
      <w:r w:rsidR="005A7496" w:rsidRPr="00E249FB">
        <w:t>1920</w:t>
      </w:r>
      <w:r w:rsidR="00421671" w:rsidRPr="00E249FB">
        <w:t>-pixel-wide 2D panels.</w:t>
      </w:r>
      <w:r w:rsidR="00421671">
        <w:rPr>
          <w:color w:val="FF0000"/>
        </w:rPr>
        <w:t xml:space="preserve">  </w:t>
      </w:r>
      <w:r w:rsidR="00421671" w:rsidRPr="00421671">
        <w:t xml:space="preserve">If </w:t>
      </w:r>
      <w:r w:rsidR="00421671">
        <w:t xml:space="preserve">your display supports it, </w:t>
      </w:r>
      <w:r w:rsidR="00754B49">
        <w:t>a width of 1</w:t>
      </w:r>
      <w:r w:rsidR="00E249FB">
        <w:t>920</w:t>
      </w:r>
      <w:r w:rsidR="00754B49">
        <w:t xml:space="preserve"> pixels is recommended; e.g., </w:t>
      </w:r>
      <w:r w:rsidR="00E249FB">
        <w:t xml:space="preserve">1920x1200, </w:t>
      </w:r>
      <w:r w:rsidR="00754B49">
        <w:t>1</w:t>
      </w:r>
      <w:r w:rsidR="00E249FB">
        <w:t>920</w:t>
      </w:r>
      <w:r w:rsidR="00754B49">
        <w:t>x</w:t>
      </w:r>
      <w:r>
        <w:t>1080</w:t>
      </w:r>
      <w:r w:rsidR="00754B49">
        <w:t xml:space="preserve">, etc.  Note that the screen </w:t>
      </w:r>
      <w:r w:rsidR="00754B49" w:rsidRPr="00CD1E3D">
        <w:rPr>
          <w:i/>
        </w:rPr>
        <w:t>height</w:t>
      </w:r>
      <w:r w:rsidR="00754B49">
        <w:t xml:space="preserve"> i</w:t>
      </w:r>
      <w:r w:rsidR="00561444">
        <w:t>n</w:t>
      </w:r>
      <w:r w:rsidR="00754B49">
        <w:t xml:space="preserve"> pixels is not critical </w:t>
      </w:r>
      <w:r w:rsidR="00D87588">
        <w:t xml:space="preserve">since the panels are </w:t>
      </w:r>
      <w:r w:rsidR="00CD1E3D">
        <w:t>only about 640 pixels high</w:t>
      </w:r>
      <w:r w:rsidR="00D87588">
        <w:t>.</w:t>
      </w:r>
      <w:r w:rsidR="00077478">
        <w:t xml:space="preserve">  If you are running in a window, </w:t>
      </w:r>
      <w:r w:rsidR="00D87588">
        <w:t xml:space="preserve">a resolution of </w:t>
      </w:r>
      <w:r w:rsidR="00095A65">
        <w:t xml:space="preserve">1926x1200, </w:t>
      </w:r>
      <w:r w:rsidR="00754B49">
        <w:t xml:space="preserve">1606x1200 or </w:t>
      </w:r>
      <w:r w:rsidR="00D87588">
        <w:t>1286x10</w:t>
      </w:r>
      <w:r w:rsidR="00077478">
        <w:t>24</w:t>
      </w:r>
      <w:r w:rsidR="00D87588">
        <w:t xml:space="preserve"> is recommended</w:t>
      </w:r>
      <w:r w:rsidR="00E91E76">
        <w:t xml:space="preserve"> to allow room for the borders</w:t>
      </w:r>
      <w:r w:rsidR="00095A65">
        <w:t xml:space="preserve">, although window </w:t>
      </w:r>
      <w:r w:rsidR="00095A65">
        <w:rPr>
          <w:i/>
        </w:rPr>
        <w:t xml:space="preserve">height </w:t>
      </w:r>
      <w:r w:rsidR="00095A65">
        <w:t>is not critical</w:t>
      </w:r>
      <w:r w:rsidR="003B199F">
        <w:t xml:space="preserve">.  </w:t>
      </w:r>
      <w:r w:rsidR="00E249FB" w:rsidRPr="00E249FB">
        <w:t xml:space="preserve">XR Vessels </w:t>
      </w:r>
      <w:r w:rsidR="00A479E6">
        <w:t>will automatically load the optimum-width panel based on your video settings</w:t>
      </w:r>
      <w:r w:rsidR="001C278B">
        <w:t>.  I</w:t>
      </w:r>
      <w:r w:rsidR="00F03261" w:rsidRPr="00E249FB">
        <w:t xml:space="preserve">f you </w:t>
      </w:r>
      <w:r w:rsidR="001D09A5" w:rsidRPr="00E249FB">
        <w:t xml:space="preserve">want to </w:t>
      </w:r>
      <w:r w:rsidR="00107E0E" w:rsidRPr="00E249FB">
        <w:t xml:space="preserve">use </w:t>
      </w:r>
      <w:r w:rsidR="00A479E6">
        <w:t xml:space="preserve">force a particular </w:t>
      </w:r>
      <w:r w:rsidR="00F03261" w:rsidRPr="00E249FB">
        <w:t>panel</w:t>
      </w:r>
      <w:r w:rsidR="00107E0E" w:rsidRPr="00E249FB">
        <w:t xml:space="preserve"> </w:t>
      </w:r>
      <w:r w:rsidR="00A479E6">
        <w:t xml:space="preserve">resolution </w:t>
      </w:r>
      <w:r w:rsidR="00F03261" w:rsidRPr="00E249FB">
        <w:t xml:space="preserve">instead, edit </w:t>
      </w:r>
      <w:r w:rsidR="001D09A5" w:rsidRPr="00E249FB">
        <w:t xml:space="preserve">your </w:t>
      </w:r>
      <w:r w:rsidR="00F01F72">
        <w:t xml:space="preserve">configuration </w:t>
      </w:r>
      <w:r w:rsidR="00F03261" w:rsidRPr="00E249FB">
        <w:t xml:space="preserve">file </w:t>
      </w:r>
      <w:r w:rsidR="00F01F72">
        <w:t>and</w:t>
      </w:r>
      <w:r w:rsidR="00F03261" w:rsidRPr="00E249FB">
        <w:t xml:space="preserve"> set </w:t>
      </w:r>
      <w:r w:rsidR="00F03261" w:rsidRPr="00E249FB">
        <w:rPr>
          <w:rFonts w:ascii="Courier New" w:hAnsi="Courier New" w:cs="Courier New"/>
          <w:u w:val="single"/>
        </w:rPr>
        <w:t>2DPanelWidth</w:t>
      </w:r>
      <w:r w:rsidR="00F03261" w:rsidRPr="00E249FB">
        <w:t>.</w:t>
      </w:r>
    </w:p>
    <w:p w14:paraId="46C3A607" w14:textId="77777777" w:rsidR="00432717" w:rsidRDefault="002D13B2" w:rsidP="00A75D10">
      <w:pPr>
        <w:spacing w:after="240"/>
        <w:ind w:left="720"/>
        <w:jc w:val="both"/>
      </w:pPr>
      <w:r>
        <w:t>I</w:t>
      </w:r>
      <w:r w:rsidR="005769C7">
        <w:t xml:space="preserve">t is </w:t>
      </w:r>
      <w:r>
        <w:t xml:space="preserve">also </w:t>
      </w:r>
      <w:r w:rsidR="005769C7">
        <w:t>recommended that you</w:t>
      </w:r>
      <w:r w:rsidR="00D87588">
        <w:t xml:space="preserve"> </w:t>
      </w:r>
      <w:r w:rsidR="005769C7">
        <w:t xml:space="preserve">click the </w:t>
      </w:r>
      <w:r w:rsidR="00D87588">
        <w:t>"Disable Vertical Sync" checkbox so your</w:t>
      </w:r>
      <w:r>
        <w:t xml:space="preserve"> </w:t>
      </w:r>
      <w:r w:rsidR="00D87588">
        <w:t>framerate can run at full speed: the higher the framerate, the more accur</w:t>
      </w:r>
      <w:r w:rsidR="00C70886">
        <w:t xml:space="preserve">ate the simulation is.  If the </w:t>
      </w:r>
      <w:r w:rsidR="00D87588" w:rsidRPr="001B0AF8">
        <w:t>scanline tearing</w:t>
      </w:r>
      <w:r w:rsidR="00D87588">
        <w:t xml:space="preserve"> that can occur with vsync disabled bothers you, enable ver</w:t>
      </w:r>
      <w:r w:rsidR="00371E90">
        <w:t xml:space="preserve">tical sync </w:t>
      </w:r>
      <w:r w:rsidR="00371E90">
        <w:lastRenderedPageBreak/>
        <w:t xml:space="preserve">again by unchecking </w:t>
      </w:r>
      <w:r w:rsidR="00D87588" w:rsidRPr="00371E90">
        <w:rPr>
          <w:i/>
        </w:rPr>
        <w:t>Disable Vertical Sync</w:t>
      </w:r>
      <w:r w:rsidR="00D87588">
        <w:t>.</w:t>
      </w:r>
      <w:r w:rsidR="00983028">
        <w:t xml:space="preserve">  Note, however, that limiting the framerate will also reduce the accuracy of the simulation.</w:t>
      </w:r>
      <w:r w:rsidR="00082A1E">
        <w:t xml:space="preserve">  </w:t>
      </w:r>
    </w:p>
    <w:p w14:paraId="5AC53AE6" w14:textId="2D52EB0B" w:rsidR="00D87588" w:rsidRDefault="00082A1E" w:rsidP="00A75D10">
      <w:pPr>
        <w:spacing w:after="240"/>
        <w:ind w:left="720"/>
        <w:jc w:val="both"/>
      </w:pPr>
      <w:r>
        <w:t xml:space="preserve">In addition, </w:t>
      </w:r>
      <w:r w:rsidR="00671916">
        <w:t>en</w:t>
      </w:r>
      <w:r>
        <w:t xml:space="preserve">sure that </w:t>
      </w:r>
      <w:r w:rsidRPr="00082A1E">
        <w:rPr>
          <w:i/>
        </w:rPr>
        <w:t>Color Depth (bpp)</w:t>
      </w:r>
      <w:r>
        <w:t xml:space="preserve"> is set to 32 instead of 16: running in 16-bit color mode </w:t>
      </w:r>
      <w:r w:rsidR="00671916">
        <w:t xml:space="preserve">may produce odd colors on the screen and </w:t>
      </w:r>
      <w:r>
        <w:t>is not recommended.</w:t>
      </w:r>
    </w:p>
    <w:p w14:paraId="7DDDF469" w14:textId="6BADF802" w:rsidR="000740F8" w:rsidRDefault="000740F8" w:rsidP="000740F8">
      <w:pPr>
        <w:numPr>
          <w:ilvl w:val="0"/>
          <w:numId w:val="7"/>
        </w:numPr>
        <w:spacing w:after="240"/>
        <w:jc w:val="both"/>
      </w:pPr>
      <w:r w:rsidRPr="007B4F2E">
        <w:rPr>
          <w:b/>
          <w:bCs/>
        </w:rPr>
        <w:t>IMPORTANT:</w:t>
      </w:r>
      <w:r>
        <w:t xml:space="preserve"> If you are running Orbiter in a window larger than 1920 pixels wide, you probably want to scale up the XR vessels’ instrument panel sizes to match. To do this:</w:t>
      </w:r>
    </w:p>
    <w:p w14:paraId="46F66584" w14:textId="77777777" w:rsidR="000740F8" w:rsidRDefault="000740F8" w:rsidP="000740F8">
      <w:pPr>
        <w:numPr>
          <w:ilvl w:val="1"/>
          <w:numId w:val="7"/>
        </w:numPr>
        <w:spacing w:after="240"/>
        <w:jc w:val="both"/>
      </w:pPr>
      <w:r>
        <w:t xml:space="preserve">Calculate how much wider your Orbiter window size is than 1920 pixels. For example, if you are running in a 2560-panel-wide window (or full-screen), then the calculation is 2560 / 1920 = 1.333. </w:t>
      </w:r>
    </w:p>
    <w:p w14:paraId="75A15F14" w14:textId="77777777" w:rsidR="000740F8" w:rsidRDefault="000740F8" w:rsidP="000740F8">
      <w:pPr>
        <w:numPr>
          <w:ilvl w:val="1"/>
          <w:numId w:val="7"/>
        </w:numPr>
        <w:spacing w:after="240"/>
        <w:jc w:val="both"/>
      </w:pPr>
      <w:r>
        <w:t xml:space="preserve">In the Orbiter launch pad, go to Options -&gt; Instruments &amp; Panels -&gt; Instrument Panels section. Then set </w:t>
      </w:r>
      <w:r w:rsidRPr="003A265D">
        <w:rPr>
          <w:i/>
          <w:iCs/>
        </w:rPr>
        <w:t>2D panel scale</w:t>
      </w:r>
      <w:r>
        <w:t xml:space="preserve"> to match the value you calculated above: e.g., 1.333 if you are using a 2560-pixel-wide window. This will cause Orbiter to scale up the 2D instrument panels for all vessels by 33% (both wider and taller).</w:t>
      </w:r>
    </w:p>
    <w:p w14:paraId="5B717A05" w14:textId="1D19B6C7" w:rsidR="00D87588" w:rsidRDefault="009827A6" w:rsidP="00A75D10">
      <w:pPr>
        <w:numPr>
          <w:ilvl w:val="0"/>
          <w:numId w:val="7"/>
        </w:numPr>
        <w:spacing w:after="240"/>
        <w:jc w:val="both"/>
      </w:pPr>
      <w:r>
        <w:t xml:space="preserve">An </w:t>
      </w:r>
      <w:r w:rsidR="00D87588" w:rsidRPr="00447114">
        <w:rPr>
          <w:i/>
        </w:rPr>
        <w:t>MFD refresh</w:t>
      </w:r>
      <w:r w:rsidR="00447114">
        <w:t xml:space="preserve"> </w:t>
      </w:r>
      <w:r>
        <w:t xml:space="preserve">value of </w:t>
      </w:r>
      <w:r w:rsidR="00D87588">
        <w:t xml:space="preserve">something below 0.5 </w:t>
      </w:r>
      <w:r w:rsidR="0029188D">
        <w:t xml:space="preserve">is recommended; </w:t>
      </w:r>
      <w:r w:rsidR="00D87588">
        <w:t>0.1</w:t>
      </w:r>
      <w:r>
        <w:t xml:space="preserve"> is a good place to start</w:t>
      </w:r>
      <w:r w:rsidR="000740F8">
        <w:t xml:space="preserve"> (10 updates per second)</w:t>
      </w:r>
      <w:r w:rsidR="0029188D">
        <w:t>.  I</w:t>
      </w:r>
      <w:r w:rsidR="000733E7">
        <w:t>f you see a noticeable framerate hit with 0.1, try upping the value slightly</w:t>
      </w:r>
      <w:r w:rsidR="000740F8">
        <w:t xml:space="preserve"> (fewer updates per second)</w:t>
      </w:r>
      <w:r w:rsidR="00D87588">
        <w:t>.</w:t>
      </w:r>
    </w:p>
    <w:p w14:paraId="2B63044F" w14:textId="3D8523D2" w:rsidR="00D87588" w:rsidRDefault="00D87588" w:rsidP="00A75D10">
      <w:pPr>
        <w:numPr>
          <w:ilvl w:val="0"/>
          <w:numId w:val="7"/>
        </w:numPr>
        <w:spacing w:after="240"/>
        <w:jc w:val="both"/>
      </w:pPr>
      <w:r>
        <w:t>If you have a joystick</w:t>
      </w:r>
      <w:r w:rsidR="00E81ACE">
        <w:t>,</w:t>
      </w:r>
      <w:r>
        <w:t xml:space="preserve"> go into the </w:t>
      </w:r>
      <w:r w:rsidRPr="00E81ACE">
        <w:rPr>
          <w:i/>
        </w:rPr>
        <w:t>Joystick</w:t>
      </w:r>
      <w:r>
        <w:t xml:space="preserve"> tab and configure it.  Be sure to also run </w:t>
      </w:r>
      <w:hyperlink r:id="rId39" w:history="1">
        <w:r w:rsidR="00911FA2" w:rsidRPr="00F76F24">
          <w:rPr>
            <w:rStyle w:val="Hyperlink"/>
          </w:rPr>
          <w:t>Joy2</w:t>
        </w:r>
        <w:r w:rsidR="00911FA2" w:rsidRPr="00F76F24">
          <w:rPr>
            <w:rStyle w:val="Hyperlink"/>
          </w:rPr>
          <w:t>K</w:t>
        </w:r>
        <w:r w:rsidR="00911FA2" w:rsidRPr="00F76F24">
          <w:rPr>
            <w:rStyle w:val="Hyperlink"/>
          </w:rPr>
          <w:t>ey</w:t>
        </w:r>
      </w:hyperlink>
      <w:r>
        <w:t xml:space="preserve"> if you have it installed.  (Remember that you can now configure </w:t>
      </w:r>
      <w:hyperlink r:id="rId40" w:history="1">
        <w:r w:rsidRPr="00F76F24">
          <w:rPr>
            <w:rStyle w:val="Hyperlink"/>
          </w:rPr>
          <w:t>Joy2Key</w:t>
        </w:r>
      </w:hyperlink>
      <w:r>
        <w:t xml:space="preserve"> for </w:t>
      </w:r>
      <w:r w:rsidRPr="0011779C">
        <w:rPr>
          <w:b/>
          <w:bCs/>
        </w:rPr>
        <w:t>/</w:t>
      </w:r>
      <w:r>
        <w:t xml:space="preserve"> and </w:t>
      </w:r>
      <w:r w:rsidRPr="0011779C">
        <w:rPr>
          <w:b/>
          <w:bCs/>
        </w:rPr>
        <w:t>CTRL-/</w:t>
      </w:r>
      <w:r>
        <w:t xml:space="preserve"> for RCS </w:t>
      </w:r>
      <w:r w:rsidR="0011779C">
        <w:t xml:space="preserve">mode </w:t>
      </w:r>
      <w:r>
        <w:t>changes.)</w:t>
      </w:r>
    </w:p>
    <w:p w14:paraId="10A91328" w14:textId="77777777" w:rsidR="00D87588" w:rsidRDefault="00D87588" w:rsidP="00A75D10">
      <w:pPr>
        <w:numPr>
          <w:ilvl w:val="0"/>
          <w:numId w:val="7"/>
        </w:numPr>
        <w:spacing w:after="240"/>
        <w:jc w:val="both"/>
      </w:pPr>
      <w:r>
        <w:lastRenderedPageBreak/>
        <w:t xml:space="preserve">Review and edit </w:t>
      </w:r>
      <w:r w:rsidR="00D940C0">
        <w:t xml:space="preserve">your XR vessel’s configuration file (e.g., </w:t>
      </w:r>
      <w:r w:rsidRPr="00F76F24">
        <w:rPr>
          <w:rFonts w:ascii="Courier New" w:hAnsi="Courier New" w:cs="Courier New"/>
        </w:rPr>
        <w:t>C:\Orbiter\</w:t>
      </w:r>
      <w:r w:rsidR="004A55DD">
        <w:rPr>
          <w:rFonts w:ascii="Courier New" w:hAnsi="Courier New" w:cs="Courier New"/>
        </w:rPr>
        <w:t>config\</w:t>
      </w:r>
      <w:r w:rsidR="00BC776F">
        <w:rPr>
          <w:rFonts w:ascii="Courier New" w:hAnsi="Courier New" w:cs="Courier New"/>
        </w:rPr>
        <w:t>XR5VanguardPrefs</w:t>
      </w:r>
      <w:r w:rsidRPr="00F76F24">
        <w:rPr>
          <w:rFonts w:ascii="Courier New" w:hAnsi="Courier New" w:cs="Courier New"/>
        </w:rPr>
        <w:t>.cfg</w:t>
      </w:r>
      <w:r w:rsidR="00946420">
        <w:rPr>
          <w:rFonts w:ascii="Courier New" w:hAnsi="Courier New" w:cs="Courier New"/>
        </w:rPr>
        <w:t xml:space="preserve">, DeltaGliderXR1Prefs.cgf, </w:t>
      </w:r>
      <w:r w:rsidR="00721E06" w:rsidRPr="00721E06">
        <w:t xml:space="preserve">or </w:t>
      </w:r>
      <w:r w:rsidR="00946420">
        <w:rPr>
          <w:rFonts w:ascii="Courier New" w:hAnsi="Courier New" w:cs="Courier New"/>
        </w:rPr>
        <w:t>XR2RavenstarPrefs.cfg</w:t>
      </w:r>
      <w:r w:rsidR="00D940C0" w:rsidRPr="00D940C0">
        <w:rPr>
          <w:rFonts w:cs="Courier New"/>
        </w:rPr>
        <w:t>)</w:t>
      </w:r>
      <w:r>
        <w:t xml:space="preserve"> and configure the settings to your liking.  The file is fully commented, and </w:t>
      </w:r>
      <w:r w:rsidR="000453BA">
        <w:t xml:space="preserve">each XR vessel </w:t>
      </w:r>
      <w:r>
        <w:t>allows extensive configuration of its settings.</w:t>
      </w:r>
      <w:r w:rsidR="001B426E">
        <w:t xml:space="preserve">  Refer to the section titled </w:t>
      </w:r>
      <w:r w:rsidR="00DA671A">
        <w:rPr>
          <w:i/>
        </w:rPr>
        <w:t>Configuring Your XR Vessel</w:t>
      </w:r>
      <w:r w:rsidR="001B426E">
        <w:rPr>
          <w:i/>
        </w:rPr>
        <w:t xml:space="preserve"> </w:t>
      </w:r>
      <w:r w:rsidR="001B426E">
        <w:t>for details.</w:t>
      </w:r>
    </w:p>
    <w:p w14:paraId="4150B1CF" w14:textId="77777777" w:rsidR="00D87588" w:rsidRDefault="00D87588" w:rsidP="00A75D10">
      <w:pPr>
        <w:jc w:val="both"/>
      </w:pPr>
    </w:p>
    <w:p w14:paraId="4FC22897" w14:textId="2F7E8303" w:rsidR="00E31D28" w:rsidRDefault="00CC4892" w:rsidP="00A75D10">
      <w:pPr>
        <w:jc w:val="both"/>
      </w:pPr>
      <w:r>
        <w:t>Now b</w:t>
      </w:r>
      <w:r w:rsidR="00D87588">
        <w:t xml:space="preserve">oot up Orbiter and load one of the </w:t>
      </w:r>
      <w:r w:rsidR="00CE0BF9">
        <w:t>XR</w:t>
      </w:r>
      <w:r w:rsidR="00D87588">
        <w:t xml:space="preserve"> scenarios installed </w:t>
      </w:r>
      <w:r w:rsidR="00CE0BF9">
        <w:t xml:space="preserve">under </w:t>
      </w:r>
      <w:r w:rsidR="00D87588">
        <w:t xml:space="preserve">the </w:t>
      </w:r>
      <w:r w:rsidR="00F76F24" w:rsidRPr="00F76F24">
        <w:rPr>
          <w:rFonts w:ascii="Courier New" w:hAnsi="Courier New" w:cs="Courier New"/>
        </w:rPr>
        <w:t>C:\Orbiter\</w:t>
      </w:r>
      <w:r w:rsidR="00D87588" w:rsidRPr="00F76F24">
        <w:rPr>
          <w:rFonts w:ascii="Courier New" w:hAnsi="Courier New" w:cs="Courier New"/>
        </w:rPr>
        <w:t>Scenarios</w:t>
      </w:r>
      <w:r w:rsidR="003E484D">
        <w:t xml:space="preserve"> folder</w:t>
      </w:r>
      <w:r w:rsidR="00CE0BF9">
        <w:t xml:space="preserve"> (e.g., </w:t>
      </w:r>
      <w:r w:rsidR="00CE0BF9" w:rsidRPr="00CE0BF9">
        <w:rPr>
          <w:rFonts w:ascii="Courier New" w:hAnsi="Courier New" w:cs="Courier New"/>
        </w:rPr>
        <w:t>Scenarios\XR2 Ravenstar</w:t>
      </w:r>
      <w:r w:rsidR="00CE0BF9">
        <w:t>)</w:t>
      </w:r>
      <w:r w:rsidR="003E484D">
        <w:t>.</w:t>
      </w:r>
    </w:p>
    <w:p w14:paraId="669C1340" w14:textId="77777777" w:rsidR="00E31D28" w:rsidRDefault="00E31D28" w:rsidP="00A75D10">
      <w:pPr>
        <w:jc w:val="both"/>
      </w:pPr>
    </w:p>
    <w:p w14:paraId="0C9B7BC2" w14:textId="77777777" w:rsidR="00F76F24" w:rsidRDefault="006B761D" w:rsidP="00A75D10">
      <w:pPr>
        <w:jc w:val="both"/>
      </w:pPr>
      <w:r>
        <w:t xml:space="preserve">Refer to </w:t>
      </w:r>
      <w:r w:rsidR="001D70B1">
        <w:t xml:space="preserve">later </w:t>
      </w:r>
      <w:r w:rsidR="00F05C8D">
        <w:t>sections in this manual</w:t>
      </w:r>
      <w:r w:rsidR="00752AF5">
        <w:t xml:space="preserve"> for details on how to fly</w:t>
      </w:r>
      <w:r w:rsidR="00CE0BF9">
        <w:t xml:space="preserve"> your XR vessel</w:t>
      </w:r>
      <w:r w:rsidR="00752AF5">
        <w:t>.  Welcome</w:t>
      </w:r>
      <w:r w:rsidR="00435547">
        <w:t xml:space="preserve"> a</w:t>
      </w:r>
      <w:r w:rsidR="00D41C84">
        <w:t>board!</w:t>
      </w:r>
    </w:p>
    <w:p w14:paraId="43E77E78" w14:textId="77777777" w:rsidR="00276C71" w:rsidRDefault="00276C71" w:rsidP="00A75D10">
      <w:pPr>
        <w:jc w:val="both"/>
      </w:pPr>
    </w:p>
    <w:p w14:paraId="22EB95E4" w14:textId="3CEF6E83" w:rsidR="00DB3087" w:rsidRDefault="0068040D" w:rsidP="00A75D10">
      <w:pPr>
        <w:jc w:val="both"/>
      </w:pPr>
      <w:r w:rsidRPr="0068040D">
        <w:t>T</w:t>
      </w:r>
      <w:r w:rsidR="00276C71" w:rsidRPr="0068040D">
        <w:t xml:space="preserve">he screenshots below compare the </w:t>
      </w:r>
      <w:r w:rsidR="00455BA0">
        <w:t xml:space="preserve">Vanguard’s </w:t>
      </w:r>
      <w:r w:rsidR="00276C71" w:rsidRPr="0068040D">
        <w:t>1280-</w:t>
      </w:r>
      <w:r w:rsidR="00A5459C" w:rsidRPr="0068040D">
        <w:t>, 1600-, and 1920</w:t>
      </w:r>
      <w:r w:rsidR="00276C71" w:rsidRPr="0068040D">
        <w:t>-pixel-wide main panels.</w:t>
      </w:r>
      <w:r w:rsidR="000F58C6" w:rsidRPr="0068040D">
        <w:t xml:space="preserve">  Remember that you </w:t>
      </w:r>
      <w:r w:rsidR="00031010">
        <w:t>can</w:t>
      </w:r>
      <w:r w:rsidR="00396C44" w:rsidRPr="0068040D">
        <w:t xml:space="preserve"> </w:t>
      </w:r>
      <w:r w:rsidR="000F58C6" w:rsidRPr="0068040D">
        <w:t xml:space="preserve">enable </w:t>
      </w:r>
      <w:r w:rsidR="005429C3">
        <w:t>a specific</w:t>
      </w:r>
      <w:r w:rsidR="00A5459C" w:rsidRPr="0068040D">
        <w:t xml:space="preserve"> 2D instrument panel mode </w:t>
      </w:r>
      <w:r w:rsidR="000F58C6" w:rsidRPr="0068040D">
        <w:t xml:space="preserve">by editing your </w:t>
      </w:r>
      <w:r w:rsidR="00455BA0">
        <w:t>vessel’s configuration file</w:t>
      </w:r>
      <w:r w:rsidR="000F58C6" w:rsidRPr="0068040D">
        <w:t xml:space="preserve"> and setting </w:t>
      </w:r>
      <w:r w:rsidR="000F58C6" w:rsidRPr="0068040D">
        <w:rPr>
          <w:rFonts w:cs="Courier New"/>
          <w:u w:val="single"/>
        </w:rPr>
        <w:t>2DPanelWidth</w:t>
      </w:r>
      <w:r w:rsidR="000F58C6" w:rsidRPr="0068040D">
        <w:t>.</w:t>
      </w:r>
    </w:p>
    <w:p w14:paraId="7508EE1D" w14:textId="77777777" w:rsidR="00BC2011" w:rsidRDefault="00547380" w:rsidP="00A75D10">
      <w:pPr>
        <w:jc w:val="both"/>
        <w:rPr>
          <w:b/>
          <w:color w:val="FF0000"/>
        </w:rPr>
      </w:pPr>
      <w:r>
        <w:rPr>
          <w:b/>
          <w:color w:val="FF0000"/>
        </w:rPr>
        <w:br w:type="page"/>
      </w:r>
    </w:p>
    <w:p w14:paraId="72A3CDC3" w14:textId="77777777" w:rsidR="00BC2011" w:rsidRDefault="00BC2011" w:rsidP="00A75D10">
      <w:pPr>
        <w:jc w:val="both"/>
        <w:rPr>
          <w:b/>
          <w:color w:val="FF0000"/>
        </w:rPr>
      </w:pPr>
    </w:p>
    <w:p w14:paraId="11199C2B" w14:textId="77777777" w:rsidR="00D03730" w:rsidRDefault="00D03730" w:rsidP="00A75D10">
      <w:pPr>
        <w:jc w:val="both"/>
        <w:rPr>
          <w:b/>
          <w:color w:val="FF0000"/>
        </w:rPr>
      </w:pPr>
    </w:p>
    <w:p w14:paraId="1E88C782" w14:textId="77777777" w:rsidR="00D03730" w:rsidRDefault="00212FE8" w:rsidP="00A75D10">
      <w:pPr>
        <w:jc w:val="both"/>
        <w:rPr>
          <w:b/>
          <w:color w:val="FF0000"/>
        </w:rPr>
      </w:pPr>
      <w:r>
        <w:rPr>
          <w:b/>
          <w:color w:val="FF0000"/>
        </w:rPr>
        <w:pict w14:anchorId="254255BE">
          <v:shape id="_x0000_i1032" type="#_x0000_t75" style="width:6in;height:269.4pt">
            <v:imagedata r:id="rId41" o:title="grab_008"/>
          </v:shape>
        </w:pict>
      </w:r>
      <w:r w:rsidR="00D03730">
        <w:rPr>
          <w:b/>
          <w:color w:val="FF0000"/>
        </w:rPr>
        <w:br/>
      </w:r>
    </w:p>
    <w:p w14:paraId="005A8E50" w14:textId="77777777" w:rsidR="008A6305" w:rsidRDefault="008A6305" w:rsidP="00D03730">
      <w:pPr>
        <w:jc w:val="center"/>
        <w:rPr>
          <w:i/>
          <w:sz w:val="24"/>
        </w:rPr>
      </w:pPr>
    </w:p>
    <w:p w14:paraId="2D123C80" w14:textId="77777777" w:rsidR="00D03730" w:rsidRDefault="00D03730" w:rsidP="00D03730">
      <w:pPr>
        <w:jc w:val="center"/>
        <w:rPr>
          <w:i/>
          <w:sz w:val="24"/>
        </w:rPr>
      </w:pPr>
      <w:r>
        <w:rPr>
          <w:i/>
          <w:sz w:val="24"/>
        </w:rPr>
        <w:t xml:space="preserve">1920x1200 Screenshot Showing the </w:t>
      </w:r>
      <w:r w:rsidR="00471939">
        <w:rPr>
          <w:i/>
          <w:sz w:val="24"/>
        </w:rPr>
        <w:t>Vanguard</w:t>
      </w:r>
      <w:r>
        <w:rPr>
          <w:i/>
          <w:sz w:val="24"/>
        </w:rPr>
        <w:t xml:space="preserve">’s </w:t>
      </w:r>
      <w:r w:rsidR="00972265">
        <w:rPr>
          <w:i/>
          <w:sz w:val="24"/>
        </w:rPr>
        <w:t xml:space="preserve">Optional </w:t>
      </w:r>
      <w:r>
        <w:rPr>
          <w:i/>
          <w:sz w:val="24"/>
        </w:rPr>
        <w:t>1920-pixel-wide 2D Main Instrument Panel.</w:t>
      </w:r>
    </w:p>
    <w:p w14:paraId="2FA7BF23" w14:textId="77777777" w:rsidR="00D03730" w:rsidRDefault="00D03730" w:rsidP="00A75D10">
      <w:pPr>
        <w:jc w:val="both"/>
        <w:rPr>
          <w:b/>
          <w:color w:val="FF0000"/>
        </w:rPr>
      </w:pPr>
      <w:r>
        <w:rPr>
          <w:b/>
          <w:color w:val="FF0000"/>
        </w:rPr>
        <w:br w:type="page"/>
      </w:r>
    </w:p>
    <w:p w14:paraId="515C7243" w14:textId="77777777" w:rsidR="00DF683C" w:rsidRDefault="00DF683C" w:rsidP="00A75D10">
      <w:pPr>
        <w:jc w:val="both"/>
        <w:rPr>
          <w:b/>
          <w:color w:val="FF0000"/>
        </w:rPr>
      </w:pPr>
    </w:p>
    <w:p w14:paraId="6298584B" w14:textId="77777777" w:rsidR="007C511E" w:rsidRDefault="007C511E" w:rsidP="00A75D10">
      <w:pPr>
        <w:jc w:val="both"/>
        <w:rPr>
          <w:b/>
          <w:color w:val="FF0000"/>
        </w:rPr>
      </w:pPr>
    </w:p>
    <w:p w14:paraId="09801AED" w14:textId="77777777" w:rsidR="00BC2011" w:rsidRPr="00276C71" w:rsidRDefault="00212FE8" w:rsidP="00A75D10">
      <w:pPr>
        <w:jc w:val="both"/>
        <w:rPr>
          <w:b/>
          <w:color w:val="FF0000"/>
        </w:rPr>
      </w:pPr>
      <w:r>
        <w:rPr>
          <w:b/>
          <w:color w:val="FF0000"/>
        </w:rPr>
        <w:pict w14:anchorId="7CE01E48">
          <v:shape id="_x0000_i1033" type="#_x0000_t75" style="width:6in;height:324pt">
            <v:imagedata r:id="rId42" o:title="grab_009"/>
          </v:shape>
        </w:pict>
      </w:r>
    </w:p>
    <w:p w14:paraId="1295BC3C" w14:textId="77777777" w:rsidR="007237FB" w:rsidRDefault="007237FB" w:rsidP="00D87588"/>
    <w:p w14:paraId="1562FDE0" w14:textId="77777777" w:rsidR="00DF683C" w:rsidRDefault="00DF683C" w:rsidP="00BC2011">
      <w:pPr>
        <w:jc w:val="center"/>
        <w:rPr>
          <w:i/>
          <w:sz w:val="24"/>
        </w:rPr>
      </w:pPr>
    </w:p>
    <w:p w14:paraId="11B23712" w14:textId="77777777" w:rsidR="00BC2011" w:rsidRDefault="00BC2011" w:rsidP="00BC2011">
      <w:pPr>
        <w:jc w:val="center"/>
        <w:rPr>
          <w:i/>
          <w:sz w:val="24"/>
        </w:rPr>
      </w:pPr>
      <w:r>
        <w:rPr>
          <w:i/>
          <w:sz w:val="24"/>
        </w:rPr>
        <w:t xml:space="preserve">1600x1200 Screenshot Showing the </w:t>
      </w:r>
      <w:r w:rsidR="00471939">
        <w:rPr>
          <w:i/>
          <w:sz w:val="24"/>
        </w:rPr>
        <w:t>Vanguard</w:t>
      </w:r>
      <w:r>
        <w:rPr>
          <w:i/>
          <w:sz w:val="24"/>
        </w:rPr>
        <w:t xml:space="preserve">’s </w:t>
      </w:r>
      <w:r w:rsidR="00972265">
        <w:rPr>
          <w:i/>
          <w:sz w:val="24"/>
        </w:rPr>
        <w:t xml:space="preserve">Optional </w:t>
      </w:r>
      <w:r>
        <w:rPr>
          <w:i/>
          <w:sz w:val="24"/>
        </w:rPr>
        <w:t>1600-pixel-wide 2D</w:t>
      </w:r>
      <w:r w:rsidR="00832BDB">
        <w:rPr>
          <w:i/>
          <w:sz w:val="24"/>
        </w:rPr>
        <w:t xml:space="preserve"> Main</w:t>
      </w:r>
      <w:r>
        <w:rPr>
          <w:i/>
          <w:sz w:val="24"/>
        </w:rPr>
        <w:t xml:space="preserve"> </w:t>
      </w:r>
      <w:r w:rsidR="00832BDB">
        <w:rPr>
          <w:i/>
          <w:sz w:val="24"/>
        </w:rPr>
        <w:t xml:space="preserve">Instrument </w:t>
      </w:r>
      <w:r>
        <w:rPr>
          <w:i/>
          <w:sz w:val="24"/>
        </w:rPr>
        <w:t>Panel.</w:t>
      </w:r>
    </w:p>
    <w:p w14:paraId="7CF765F5" w14:textId="77777777" w:rsidR="00BC2011" w:rsidRDefault="00BC2011" w:rsidP="00D87588"/>
    <w:p w14:paraId="3A0F5F97" w14:textId="77777777" w:rsidR="007C511E" w:rsidRDefault="007C511E" w:rsidP="00D87588"/>
    <w:p w14:paraId="7AD2F9CC" w14:textId="77777777" w:rsidR="00536D2F" w:rsidRDefault="00536D2F" w:rsidP="00D87588"/>
    <w:p w14:paraId="0AC5EE10" w14:textId="77777777" w:rsidR="00435547" w:rsidRDefault="00212FE8" w:rsidP="00D87588">
      <w:r>
        <w:lastRenderedPageBreak/>
        <w:pict w14:anchorId="3CF69C34">
          <v:shape id="_x0000_i1034" type="#_x0000_t75" style="width:431.4pt;height:345pt">
            <v:imagedata r:id="rId43" o:title="grab_010"/>
          </v:shape>
        </w:pict>
      </w:r>
    </w:p>
    <w:p w14:paraId="664AA577" w14:textId="77777777" w:rsidR="007C511E" w:rsidRDefault="007C511E" w:rsidP="00435547">
      <w:pPr>
        <w:jc w:val="center"/>
        <w:rPr>
          <w:i/>
          <w:sz w:val="24"/>
        </w:rPr>
      </w:pPr>
    </w:p>
    <w:p w14:paraId="58BAB546" w14:textId="77777777" w:rsidR="009B1602" w:rsidRDefault="009B1602" w:rsidP="00435547">
      <w:pPr>
        <w:jc w:val="center"/>
        <w:rPr>
          <w:i/>
          <w:sz w:val="24"/>
        </w:rPr>
      </w:pPr>
    </w:p>
    <w:p w14:paraId="0DC91F9D" w14:textId="77777777" w:rsidR="001C6F10" w:rsidRDefault="00BC2011" w:rsidP="00435547">
      <w:pPr>
        <w:jc w:val="center"/>
        <w:rPr>
          <w:i/>
          <w:sz w:val="24"/>
        </w:rPr>
      </w:pPr>
      <w:r>
        <w:rPr>
          <w:i/>
          <w:sz w:val="24"/>
        </w:rPr>
        <w:t>1280x1024 S</w:t>
      </w:r>
      <w:r w:rsidR="00295CBB">
        <w:rPr>
          <w:i/>
          <w:sz w:val="24"/>
        </w:rPr>
        <w:t xml:space="preserve">creenshot </w:t>
      </w:r>
      <w:r>
        <w:rPr>
          <w:i/>
          <w:sz w:val="24"/>
        </w:rPr>
        <w:t>S</w:t>
      </w:r>
      <w:r w:rsidR="00295CBB">
        <w:rPr>
          <w:i/>
          <w:sz w:val="24"/>
        </w:rPr>
        <w:t xml:space="preserve">howing the </w:t>
      </w:r>
      <w:r w:rsidR="00471939">
        <w:rPr>
          <w:i/>
          <w:sz w:val="24"/>
        </w:rPr>
        <w:t>Vanguard</w:t>
      </w:r>
      <w:r w:rsidR="00295CBB">
        <w:rPr>
          <w:i/>
          <w:sz w:val="24"/>
        </w:rPr>
        <w:t xml:space="preserve">’s </w:t>
      </w:r>
      <w:r w:rsidR="00972265">
        <w:rPr>
          <w:i/>
          <w:sz w:val="24"/>
        </w:rPr>
        <w:t xml:space="preserve">Default </w:t>
      </w:r>
      <w:r w:rsidR="00295CBB">
        <w:rPr>
          <w:i/>
          <w:sz w:val="24"/>
        </w:rPr>
        <w:t>1280</w:t>
      </w:r>
      <w:r>
        <w:rPr>
          <w:i/>
          <w:sz w:val="24"/>
        </w:rPr>
        <w:t>-pixel-wide</w:t>
      </w:r>
      <w:r w:rsidR="00295CBB">
        <w:rPr>
          <w:i/>
          <w:sz w:val="24"/>
        </w:rPr>
        <w:t xml:space="preserve"> 2D </w:t>
      </w:r>
      <w:r w:rsidR="00832BDB">
        <w:rPr>
          <w:i/>
          <w:sz w:val="24"/>
        </w:rPr>
        <w:t xml:space="preserve">Main Instrument </w:t>
      </w:r>
      <w:r>
        <w:rPr>
          <w:i/>
          <w:sz w:val="24"/>
        </w:rPr>
        <w:t>P</w:t>
      </w:r>
      <w:r w:rsidR="00295CBB">
        <w:rPr>
          <w:i/>
          <w:sz w:val="24"/>
        </w:rPr>
        <w:t>anel.</w:t>
      </w:r>
    </w:p>
    <w:p w14:paraId="77CE9410" w14:textId="77777777" w:rsidR="00435547" w:rsidRDefault="00435547" w:rsidP="00435547">
      <w:pPr>
        <w:jc w:val="center"/>
        <w:rPr>
          <w:i/>
        </w:rPr>
      </w:pPr>
    </w:p>
    <w:p w14:paraId="4B131556" w14:textId="77777777" w:rsidR="009A6BBF" w:rsidRDefault="009A6BBF" w:rsidP="00435547">
      <w:pPr>
        <w:jc w:val="center"/>
        <w:rPr>
          <w:i/>
        </w:rPr>
      </w:pPr>
    </w:p>
    <w:p w14:paraId="362650E5" w14:textId="77777777" w:rsidR="009A6BBF" w:rsidRDefault="009A6BBF" w:rsidP="00435547">
      <w:pPr>
        <w:pBdr>
          <w:bottom w:val="single" w:sz="6" w:space="1" w:color="auto"/>
        </w:pBdr>
        <w:jc w:val="center"/>
        <w:rPr>
          <w:i/>
        </w:rPr>
      </w:pPr>
    </w:p>
    <w:p w14:paraId="76FA340F" w14:textId="77777777" w:rsidR="00267DA3" w:rsidRPr="00267DA3" w:rsidRDefault="00267DA3" w:rsidP="00267DA3"/>
    <w:p w14:paraId="77AC1F9A" w14:textId="77777777" w:rsidR="003601C4" w:rsidRPr="000813C5" w:rsidRDefault="003601C4" w:rsidP="003601C4">
      <w:pPr>
        <w:pStyle w:val="Heading2"/>
        <w:jc w:val="both"/>
        <w:rPr>
          <w:sz w:val="16"/>
        </w:rPr>
      </w:pPr>
      <w:bookmarkStart w:id="16" w:name="_Toc80454731"/>
      <w:r>
        <w:t>Configuring Your XR Vessel</w:t>
      </w:r>
      <w:bookmarkEnd w:id="16"/>
    </w:p>
    <w:p w14:paraId="21455667" w14:textId="77777777" w:rsidR="00267DA3" w:rsidRDefault="00267DA3" w:rsidP="00732512">
      <w:pPr>
        <w:jc w:val="both"/>
      </w:pPr>
    </w:p>
    <w:p w14:paraId="7C105FD7" w14:textId="77777777" w:rsidR="00EE1DB3" w:rsidRPr="00743AD5" w:rsidRDefault="00253BAC" w:rsidP="00732512">
      <w:pPr>
        <w:jc w:val="both"/>
      </w:pPr>
      <w:r>
        <w:lastRenderedPageBreak/>
        <w:t xml:space="preserve">Each XR vessel includes a configuration file that lets you tailor </w:t>
      </w:r>
      <w:r w:rsidR="00F551DA">
        <w:t>your</w:t>
      </w:r>
      <w:r>
        <w:t xml:space="preserve"> vessel’s behavior to your liking. Each file </w:t>
      </w:r>
      <w:r w:rsidR="002D48DB" w:rsidRPr="00253BAC">
        <w:t xml:space="preserve">is fully commented, and </w:t>
      </w:r>
      <w:r w:rsidR="00AA0401" w:rsidRPr="00253BAC">
        <w:t xml:space="preserve">each XR vessel </w:t>
      </w:r>
      <w:r w:rsidR="002D48DB" w:rsidRPr="00253BAC">
        <w:t>allows extensive configuration of its settings.</w:t>
      </w:r>
      <w:r>
        <w:t xml:space="preserve">  </w:t>
      </w:r>
      <w:r w:rsidR="00EE1DB3" w:rsidRPr="00743AD5">
        <w:t xml:space="preserve">Note that you do not need to exit the Orbiter Launchpad in order </w:t>
      </w:r>
      <w:r w:rsidR="00977ABE" w:rsidRPr="00743AD5">
        <w:t xml:space="preserve">for </w:t>
      </w:r>
      <w:r w:rsidR="00EE1DB3" w:rsidRPr="00743AD5">
        <w:t xml:space="preserve">your edits </w:t>
      </w:r>
      <w:r w:rsidR="00813100" w:rsidRPr="00743AD5">
        <w:t xml:space="preserve">to </w:t>
      </w:r>
      <w:r w:rsidR="00EE1DB3" w:rsidRPr="00743AD5">
        <w:t>take effect; the</w:t>
      </w:r>
      <w:r w:rsidR="0034035C">
        <w:t xml:space="preserve"> configuration </w:t>
      </w:r>
      <w:r w:rsidR="00EE1DB3" w:rsidRPr="00743AD5">
        <w:t xml:space="preserve">file is read every time a new </w:t>
      </w:r>
      <w:r w:rsidR="007415F0">
        <w:t xml:space="preserve">vessel </w:t>
      </w:r>
      <w:r w:rsidR="00F551DA">
        <w:t>is created (</w:t>
      </w:r>
      <w:r w:rsidR="00EE1DB3" w:rsidRPr="00743AD5">
        <w:t>i.e., each time a scenario loads</w:t>
      </w:r>
      <w:r w:rsidR="00F551DA">
        <w:t>)</w:t>
      </w:r>
      <w:r w:rsidR="00EE1DB3" w:rsidRPr="00743AD5">
        <w:t>.</w:t>
      </w:r>
    </w:p>
    <w:p w14:paraId="1B39C4AD" w14:textId="77777777" w:rsidR="002D48DB" w:rsidRDefault="002D48DB" w:rsidP="00732512">
      <w:pPr>
        <w:jc w:val="both"/>
      </w:pPr>
    </w:p>
    <w:p w14:paraId="123AE735" w14:textId="77777777" w:rsidR="003D0559" w:rsidRDefault="00633AF7" w:rsidP="00B935E9">
      <w:pPr>
        <w:jc w:val="both"/>
      </w:pPr>
      <w:r>
        <w:t xml:space="preserve">XR vessels are </w:t>
      </w:r>
      <w:r w:rsidR="00043A13">
        <w:t xml:space="preserve">high-performance </w:t>
      </w:r>
      <w:r w:rsidR="009442FC">
        <w:t>spacecraft</w:t>
      </w:r>
      <w:r w:rsidR="00043A13">
        <w:t xml:space="preserve"> </w:t>
      </w:r>
      <w:r w:rsidR="007C511E">
        <w:t xml:space="preserve">for Orbiter, however </w:t>
      </w:r>
      <w:r>
        <w:t xml:space="preserve">they </w:t>
      </w:r>
      <w:r w:rsidR="007C511E">
        <w:t>share many common controls with standard Orbiter vessels: O</w:t>
      </w:r>
      <w:r w:rsidR="00043A13">
        <w:t>rbiter’s default controls, su</w:t>
      </w:r>
      <w:r w:rsidR="001724A4">
        <w:t xml:space="preserve">ch as virtual cockpit, throttle, </w:t>
      </w:r>
      <w:r w:rsidR="00043A13">
        <w:t xml:space="preserve">and view controls are unchanged from the </w:t>
      </w:r>
      <w:r w:rsidR="00F551DA">
        <w:t xml:space="preserve">standard vessels </w:t>
      </w:r>
      <w:r w:rsidR="004C00C3">
        <w:t>included with Orbiter</w:t>
      </w:r>
      <w:r w:rsidR="00043A13">
        <w:t xml:space="preserve">.  </w:t>
      </w:r>
      <w:r w:rsidR="00962803">
        <w:t xml:space="preserve">You </w:t>
      </w:r>
      <w:r w:rsidR="00031010">
        <w:t>can</w:t>
      </w:r>
      <w:r w:rsidR="00962803">
        <w:t xml:space="preserve"> refer to the DeltaGlider-S documentation included with Orbiter for details about standard flight </w:t>
      </w:r>
      <w:r w:rsidR="004C00C3">
        <w:t>and view</w:t>
      </w:r>
      <w:r w:rsidR="00626980">
        <w:t xml:space="preserve"> controls</w:t>
      </w:r>
      <w:r w:rsidR="004C00C3">
        <w:t xml:space="preserve">:  </w:t>
      </w:r>
      <w:r w:rsidR="00F551DA">
        <w:t>t</w:t>
      </w:r>
      <w:r w:rsidR="003D0559">
        <w:t xml:space="preserve">he file is </w:t>
      </w:r>
      <w:r w:rsidR="003D0559" w:rsidRPr="003D0559">
        <w:rPr>
          <w:rFonts w:ascii="Courier New" w:hAnsi="Courier New"/>
        </w:rPr>
        <w:t>C:\Orbiter\Doc\DeltaGlider.pdf</w:t>
      </w:r>
      <w:r w:rsidR="004C00C3">
        <w:t>.</w:t>
      </w:r>
    </w:p>
    <w:p w14:paraId="78C4A53B" w14:textId="77777777" w:rsidR="003D0559" w:rsidRDefault="003D0559" w:rsidP="00B935E9">
      <w:pPr>
        <w:jc w:val="both"/>
      </w:pPr>
    </w:p>
    <w:p w14:paraId="2B03C57E" w14:textId="2D749371" w:rsidR="00252C3F" w:rsidRDefault="00252C3F" w:rsidP="00B935E9">
      <w:pPr>
        <w:jc w:val="both"/>
      </w:pPr>
      <w:r>
        <w:t>By default</w:t>
      </w:r>
      <w:r w:rsidR="004F2FAD">
        <w:t>,</w:t>
      </w:r>
      <w:r>
        <w:t xml:space="preserve"> </w:t>
      </w:r>
      <w:r w:rsidR="008521BC">
        <w:t xml:space="preserve">each XR vessel is </w:t>
      </w:r>
      <w:r w:rsidR="000A6C1B">
        <w:t xml:space="preserve">installed </w:t>
      </w:r>
      <w:r>
        <w:t xml:space="preserve">with all damage settings </w:t>
      </w:r>
      <w:r w:rsidRPr="000A6C1B">
        <w:rPr>
          <w:i/>
        </w:rPr>
        <w:t>enabled</w:t>
      </w:r>
      <w:r>
        <w:t xml:space="preserve">, which means that </w:t>
      </w:r>
      <w:r w:rsidR="001306FA">
        <w:t xml:space="preserve">it is now </w:t>
      </w:r>
      <w:r w:rsidR="00976971">
        <w:t xml:space="preserve">quite </w:t>
      </w:r>
      <w:r w:rsidR="001306FA">
        <w:t xml:space="preserve">possible to </w:t>
      </w:r>
      <w:r>
        <w:t xml:space="preserve">destroy your ship if you don’t watch what you’re doing.  However, damage detection and simulation is fully configurable via </w:t>
      </w:r>
      <w:r w:rsidR="008521BC">
        <w:t>your vessel’s configuration file</w:t>
      </w:r>
      <w:r>
        <w:t xml:space="preserve">, and you are free to </w:t>
      </w:r>
      <w:r w:rsidR="003527EF">
        <w:t xml:space="preserve">turn </w:t>
      </w:r>
      <w:r>
        <w:t xml:space="preserve">any particular damage </w:t>
      </w:r>
      <w:r w:rsidR="006D51B6">
        <w:t xml:space="preserve">type </w:t>
      </w:r>
      <w:r>
        <w:t>on or off as desired</w:t>
      </w:r>
      <w:r w:rsidR="006D51B6">
        <w:t xml:space="preserve"> (</w:t>
      </w:r>
      <w:r w:rsidR="006D51B6" w:rsidRPr="006D51B6">
        <w:rPr>
          <w:i/>
        </w:rPr>
        <w:t>hull heating, hard landings, crashes, etc.</w:t>
      </w:r>
      <w:r w:rsidR="006D51B6">
        <w:t>)</w:t>
      </w:r>
      <w:r>
        <w:t xml:space="preserve">  If you turn off </w:t>
      </w:r>
      <w:r>
        <w:rPr>
          <w:i/>
        </w:rPr>
        <w:t xml:space="preserve">all </w:t>
      </w:r>
      <w:r>
        <w:t>damage settings, you</w:t>
      </w:r>
      <w:r w:rsidR="00F551DA">
        <w:t>r</w:t>
      </w:r>
      <w:r w:rsidR="002828B9">
        <w:t xml:space="preserve"> XR vessel </w:t>
      </w:r>
      <w:r w:rsidR="00F551DA">
        <w:t xml:space="preserve">will be </w:t>
      </w:r>
      <w:r>
        <w:t xml:space="preserve">as forgiving as the default DeltaGlider </w:t>
      </w:r>
      <w:r w:rsidR="00123578">
        <w:t>included</w:t>
      </w:r>
      <w:r>
        <w:t xml:space="preserve"> with the Orbiter core</w:t>
      </w:r>
      <w:r w:rsidR="00F551DA">
        <w:t xml:space="preserve"> installation</w:t>
      </w:r>
      <w:r>
        <w:t xml:space="preserve">.  </w:t>
      </w:r>
      <w:r w:rsidR="000A6C1B">
        <w:t>This allows novice pilots to “ease into” realistic flight gradually as they progress.</w:t>
      </w:r>
    </w:p>
    <w:p w14:paraId="4ABC2C65" w14:textId="77777777" w:rsidR="00D33202" w:rsidRDefault="00D33202" w:rsidP="00B935E9">
      <w:pPr>
        <w:jc w:val="both"/>
      </w:pPr>
    </w:p>
    <w:p w14:paraId="2FFFEC52" w14:textId="77777777" w:rsidR="002215D7" w:rsidRDefault="002215D7" w:rsidP="00B935E9">
      <w:pPr>
        <w:jc w:val="both"/>
      </w:pPr>
      <w:r w:rsidRPr="00027146">
        <w:rPr>
          <w:i/>
        </w:rPr>
        <w:t>Note: XR configuration files are simpl</w:t>
      </w:r>
      <w:r>
        <w:rPr>
          <w:i/>
        </w:rPr>
        <w:t>e</w:t>
      </w:r>
      <w:r w:rsidRPr="00027146">
        <w:rPr>
          <w:i/>
        </w:rPr>
        <w:t xml:space="preserve"> text files that you can edit with your favorite text editor (e.g., Notepad)</w:t>
      </w:r>
      <w:r>
        <w:t>.</w:t>
      </w:r>
      <w:r w:rsidR="003239A4">
        <w:t xml:space="preserve">  The default XR vessel configuration files are shown in the table below:</w:t>
      </w:r>
    </w:p>
    <w:p w14:paraId="0819C029" w14:textId="77777777" w:rsidR="002215D7" w:rsidRDefault="002215D7" w:rsidP="00B935E9">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gridCol w:w="6025"/>
      </w:tblGrid>
      <w:tr w:rsidR="002215D7" w14:paraId="29E3CC96" w14:textId="77777777" w:rsidTr="005643AD">
        <w:tc>
          <w:tcPr>
            <w:tcW w:w="2988" w:type="dxa"/>
            <w:shd w:val="clear" w:color="auto" w:fill="auto"/>
          </w:tcPr>
          <w:p w14:paraId="5EEDAB7A" w14:textId="77777777" w:rsidR="002215D7" w:rsidRPr="00F356E9" w:rsidRDefault="002215D7" w:rsidP="00B935E9">
            <w:pPr>
              <w:jc w:val="both"/>
              <w:rPr>
                <w:b/>
              </w:rPr>
            </w:pPr>
            <w:r w:rsidRPr="00F356E9">
              <w:rPr>
                <w:b/>
              </w:rPr>
              <w:t>XR Vessel</w:t>
            </w:r>
          </w:p>
        </w:tc>
        <w:tc>
          <w:tcPr>
            <w:tcW w:w="5868" w:type="dxa"/>
            <w:shd w:val="clear" w:color="auto" w:fill="auto"/>
          </w:tcPr>
          <w:p w14:paraId="5ED84534" w14:textId="77777777" w:rsidR="002215D7" w:rsidRPr="00F356E9" w:rsidRDefault="002215D7" w:rsidP="00B935E9">
            <w:pPr>
              <w:jc w:val="both"/>
              <w:rPr>
                <w:b/>
              </w:rPr>
            </w:pPr>
            <w:r w:rsidRPr="00F356E9">
              <w:rPr>
                <w:b/>
              </w:rPr>
              <w:t>Configuration File</w:t>
            </w:r>
          </w:p>
        </w:tc>
      </w:tr>
      <w:tr w:rsidR="002215D7" w14:paraId="08A66E1A" w14:textId="77777777" w:rsidTr="005643AD">
        <w:tc>
          <w:tcPr>
            <w:tcW w:w="2988" w:type="dxa"/>
            <w:shd w:val="clear" w:color="auto" w:fill="auto"/>
          </w:tcPr>
          <w:p w14:paraId="232C512A" w14:textId="77777777" w:rsidR="002215D7" w:rsidRDefault="002215D7" w:rsidP="00B935E9">
            <w:pPr>
              <w:jc w:val="both"/>
            </w:pPr>
            <w:r>
              <w:lastRenderedPageBreak/>
              <w:t>DeltaGlider-XR1</w:t>
            </w:r>
          </w:p>
        </w:tc>
        <w:tc>
          <w:tcPr>
            <w:tcW w:w="5868" w:type="dxa"/>
            <w:shd w:val="clear" w:color="auto" w:fill="auto"/>
          </w:tcPr>
          <w:p w14:paraId="76327459"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$ORBITER_HOME\Config\DeltaGliderXR1Prefs.cfg</w:t>
            </w:r>
          </w:p>
        </w:tc>
      </w:tr>
      <w:tr w:rsidR="002215D7" w14:paraId="46DE1082" w14:textId="77777777" w:rsidTr="005643AD">
        <w:tc>
          <w:tcPr>
            <w:tcW w:w="2988" w:type="dxa"/>
            <w:shd w:val="clear" w:color="auto" w:fill="auto"/>
          </w:tcPr>
          <w:p w14:paraId="73DA80FB" w14:textId="77777777" w:rsidR="002215D7" w:rsidRDefault="002215D7" w:rsidP="00B935E9">
            <w:pPr>
              <w:jc w:val="both"/>
            </w:pPr>
            <w:r>
              <w:t>XR2 Ravenstar</w:t>
            </w:r>
          </w:p>
        </w:tc>
        <w:tc>
          <w:tcPr>
            <w:tcW w:w="5868" w:type="dxa"/>
            <w:shd w:val="clear" w:color="auto" w:fill="auto"/>
          </w:tcPr>
          <w:p w14:paraId="20931D77"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$ORBITER_HOME\Config\XR2RavenstarPrefs.cfg</w:t>
            </w:r>
          </w:p>
        </w:tc>
      </w:tr>
      <w:tr w:rsidR="002215D7" w14:paraId="15C2F8E5" w14:textId="77777777" w:rsidTr="005643AD">
        <w:tc>
          <w:tcPr>
            <w:tcW w:w="2988" w:type="dxa"/>
            <w:shd w:val="clear" w:color="auto" w:fill="auto"/>
          </w:tcPr>
          <w:p w14:paraId="502C207F" w14:textId="77777777" w:rsidR="002215D7" w:rsidRDefault="002215D7" w:rsidP="00B935E9">
            <w:pPr>
              <w:jc w:val="both"/>
            </w:pPr>
            <w:r>
              <w:t>XR5 Vanguard</w:t>
            </w:r>
          </w:p>
        </w:tc>
        <w:tc>
          <w:tcPr>
            <w:tcW w:w="5868" w:type="dxa"/>
            <w:shd w:val="clear" w:color="auto" w:fill="auto"/>
          </w:tcPr>
          <w:p w14:paraId="47E776BD" w14:textId="77777777" w:rsidR="002215D7" w:rsidRPr="00F356E9" w:rsidRDefault="002215D7" w:rsidP="00B935E9">
            <w:pPr>
              <w:jc w:val="both"/>
              <w:rPr>
                <w:rFonts w:ascii="Courier New" w:hAnsi="Courier New" w:cs="Courier New"/>
              </w:rPr>
            </w:pPr>
            <w:r w:rsidRPr="00F356E9">
              <w:rPr>
                <w:rFonts w:ascii="Courier New" w:hAnsi="Courier New" w:cs="Courier New"/>
              </w:rPr>
              <w:t>$ORBITER_HOME\Config\XR5VanguardPrefs.cfg</w:t>
            </w:r>
          </w:p>
        </w:tc>
      </w:tr>
    </w:tbl>
    <w:p w14:paraId="73D32090" w14:textId="77777777" w:rsidR="002215D7" w:rsidRDefault="002215D7" w:rsidP="00B935E9">
      <w:pPr>
        <w:jc w:val="both"/>
      </w:pPr>
    </w:p>
    <w:p w14:paraId="05951712" w14:textId="77777777" w:rsidR="00B04C75" w:rsidRDefault="00B04C75" w:rsidP="00B04C75">
      <w:pPr>
        <w:jc w:val="both"/>
      </w:pPr>
      <w:r>
        <w:t>For example, to configure (disable) different types of ship damage you would edit the following parameters in your XR vessel’s configuration file</w:t>
      </w:r>
      <w:r w:rsidR="008E5D62">
        <w:t xml:space="preserve"> and set one or more to zero to disable damage detection for that subsystem:</w:t>
      </w:r>
    </w:p>
    <w:p w14:paraId="43A2D09A" w14:textId="77777777" w:rsidR="00B04C75" w:rsidRDefault="00B04C75" w:rsidP="00B04C7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6"/>
      </w:tblGrid>
      <w:tr w:rsidR="00B04C75" w14:paraId="40195596" w14:textId="77777777" w:rsidTr="005643AD">
        <w:tc>
          <w:tcPr>
            <w:tcW w:w="8856" w:type="dxa"/>
            <w:shd w:val="clear" w:color="auto" w:fill="auto"/>
          </w:tcPr>
          <w:p w14:paraId="58296D39"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48501646" w14:textId="77777777" w:rsidR="00B04C75" w:rsidRPr="000B424D" w:rsidRDefault="00B04C75" w:rsidP="005643AD">
            <w:pPr>
              <w:jc w:val="both"/>
              <w:rPr>
                <w:rFonts w:ascii="Courier New" w:hAnsi="Courier New" w:cs="Courier New"/>
              </w:rPr>
            </w:pPr>
            <w:r w:rsidRPr="000B424D">
              <w:rPr>
                <w:rFonts w:ascii="Courier New" w:hAnsi="Courier New" w:cs="Courier New"/>
              </w:rPr>
              <w:t xml:space="preserve"># Enable or disable ship damage due to wing stress, hull heating, </w:t>
            </w:r>
          </w:p>
          <w:p w14:paraId="43734ADB" w14:textId="77777777" w:rsidR="00B04C75" w:rsidRPr="000B424D" w:rsidRDefault="00B04C75" w:rsidP="005643AD">
            <w:pPr>
              <w:jc w:val="both"/>
              <w:rPr>
                <w:rFonts w:ascii="Courier New" w:hAnsi="Courier New" w:cs="Courier New"/>
              </w:rPr>
            </w:pPr>
            <w:r w:rsidRPr="000B424D">
              <w:rPr>
                <w:rFonts w:ascii="Courier New" w:hAnsi="Courier New" w:cs="Courier New"/>
              </w:rPr>
              <w:t># hard landings, crashes, excessive dynamic pressure, and SCRAM</w:t>
            </w:r>
          </w:p>
          <w:p w14:paraId="390B7BB7" w14:textId="77777777" w:rsidR="00B04C75" w:rsidRPr="000B424D" w:rsidRDefault="00B04C75" w:rsidP="005643AD">
            <w:pPr>
              <w:jc w:val="both"/>
              <w:rPr>
                <w:rFonts w:ascii="Courier New" w:hAnsi="Courier New" w:cs="Courier New"/>
              </w:rPr>
            </w:pPr>
            <w:r w:rsidRPr="000B424D">
              <w:rPr>
                <w:rFonts w:ascii="Courier New" w:hAnsi="Courier New" w:cs="Courier New"/>
              </w:rPr>
              <w:t># engine overheat.</w:t>
            </w:r>
          </w:p>
          <w:p w14:paraId="0895F240" w14:textId="77777777" w:rsidR="00B04C75" w:rsidRPr="000B424D" w:rsidRDefault="00B04C75" w:rsidP="005643AD">
            <w:pPr>
              <w:jc w:val="both"/>
              <w:rPr>
                <w:rFonts w:ascii="Courier New" w:hAnsi="Courier New" w:cs="Courier New"/>
              </w:rPr>
            </w:pPr>
            <w:r w:rsidRPr="000B424D">
              <w:rPr>
                <w:rFonts w:ascii="Courier New" w:hAnsi="Courier New" w:cs="Courier New"/>
              </w:rPr>
              <w:t>#   0 = damage disabled</w:t>
            </w:r>
          </w:p>
          <w:p w14:paraId="7B7B41C3" w14:textId="77777777" w:rsidR="00B04C75" w:rsidRPr="000B424D" w:rsidRDefault="00B04C75" w:rsidP="005643AD">
            <w:pPr>
              <w:jc w:val="both"/>
              <w:rPr>
                <w:rFonts w:ascii="Courier New" w:hAnsi="Courier New" w:cs="Courier New"/>
              </w:rPr>
            </w:pPr>
            <w:r w:rsidRPr="000B424D">
              <w:rPr>
                <w:rFonts w:ascii="Courier New" w:hAnsi="Courier New" w:cs="Courier New"/>
              </w:rPr>
              <w:t>#   1 = damage enabled</w:t>
            </w:r>
          </w:p>
          <w:p w14:paraId="4296BEBD" w14:textId="77777777" w:rsidR="00B04C75" w:rsidRPr="000B424D" w:rsidRDefault="00B04C75" w:rsidP="005643AD">
            <w:pPr>
              <w:jc w:val="both"/>
              <w:rPr>
                <w:rFonts w:ascii="Courier New" w:hAnsi="Courier New" w:cs="Courier New"/>
              </w:rPr>
            </w:pPr>
            <w:r w:rsidRPr="000B424D">
              <w:rPr>
                <w:rFonts w:ascii="Courier New" w:hAnsi="Courier New" w:cs="Courier New"/>
              </w:rPr>
              <w:t>#---------------------------------------------------------------------</w:t>
            </w:r>
          </w:p>
          <w:p w14:paraId="2C203DE4" w14:textId="77777777" w:rsidR="00B04C75" w:rsidRPr="000B424D" w:rsidRDefault="00B04C75" w:rsidP="005643AD">
            <w:pPr>
              <w:jc w:val="both"/>
              <w:rPr>
                <w:rFonts w:ascii="Courier New" w:hAnsi="Courier New" w:cs="Courier New"/>
              </w:rPr>
            </w:pPr>
            <w:r w:rsidRPr="000B424D">
              <w:rPr>
                <w:rFonts w:ascii="Courier New" w:hAnsi="Courier New" w:cs="Courier New"/>
              </w:rPr>
              <w:t>WingStressDamageEnabled=1</w:t>
            </w:r>
          </w:p>
          <w:p w14:paraId="6BF31683" w14:textId="77777777" w:rsidR="00B04C75" w:rsidRPr="000B424D" w:rsidRDefault="00B04C75" w:rsidP="005643AD">
            <w:pPr>
              <w:jc w:val="both"/>
              <w:rPr>
                <w:rFonts w:ascii="Courier New" w:hAnsi="Courier New" w:cs="Courier New"/>
              </w:rPr>
            </w:pPr>
            <w:r w:rsidRPr="000B424D">
              <w:rPr>
                <w:rFonts w:ascii="Courier New" w:hAnsi="Courier New" w:cs="Courier New"/>
              </w:rPr>
              <w:t>HullHeatingDamageEnabled=1</w:t>
            </w:r>
          </w:p>
          <w:p w14:paraId="67B392C1" w14:textId="77777777" w:rsidR="00B04C75" w:rsidRPr="000B424D" w:rsidRDefault="00B04C75" w:rsidP="005643AD">
            <w:pPr>
              <w:jc w:val="both"/>
              <w:rPr>
                <w:rFonts w:ascii="Courier New" w:hAnsi="Courier New" w:cs="Courier New"/>
              </w:rPr>
            </w:pPr>
            <w:r w:rsidRPr="000B424D">
              <w:rPr>
                <w:rFonts w:ascii="Courier New" w:hAnsi="Courier New" w:cs="Courier New"/>
              </w:rPr>
              <w:t>HardLandingsDamageEnabled=1</w:t>
            </w:r>
          </w:p>
          <w:p w14:paraId="6F11D6FE" w14:textId="77777777" w:rsidR="00B04C75" w:rsidRPr="000B424D" w:rsidRDefault="00B04C75" w:rsidP="005643AD">
            <w:pPr>
              <w:jc w:val="both"/>
              <w:rPr>
                <w:rFonts w:ascii="Courier New" w:hAnsi="Courier New" w:cs="Courier New"/>
              </w:rPr>
            </w:pPr>
            <w:r w:rsidRPr="000B424D">
              <w:rPr>
                <w:rFonts w:ascii="Courier New" w:hAnsi="Courier New" w:cs="Courier New"/>
              </w:rPr>
              <w:t>CrashDamageEnabled=1</w:t>
            </w:r>
          </w:p>
          <w:p w14:paraId="1A71C929" w14:textId="77777777" w:rsidR="00B04C75" w:rsidRPr="000B424D" w:rsidRDefault="00B04C75" w:rsidP="005643AD">
            <w:pPr>
              <w:jc w:val="both"/>
              <w:rPr>
                <w:rFonts w:ascii="Courier New" w:hAnsi="Courier New" w:cs="Courier New"/>
              </w:rPr>
            </w:pPr>
            <w:r w:rsidRPr="000B424D">
              <w:rPr>
                <w:rFonts w:ascii="Courier New" w:hAnsi="Courier New" w:cs="Courier New"/>
              </w:rPr>
              <w:t>DoorStressDamageEnabled=1</w:t>
            </w:r>
          </w:p>
          <w:p w14:paraId="1A3ED92D" w14:textId="77777777" w:rsidR="00B04C75" w:rsidRPr="000B424D" w:rsidRDefault="00B04C75" w:rsidP="005643AD">
            <w:pPr>
              <w:jc w:val="both"/>
              <w:rPr>
                <w:rFonts w:ascii="Courier New" w:hAnsi="Courier New" w:cs="Courier New"/>
              </w:rPr>
            </w:pPr>
            <w:r w:rsidRPr="000B424D">
              <w:rPr>
                <w:rFonts w:ascii="Courier New" w:hAnsi="Courier New" w:cs="Courier New"/>
              </w:rPr>
              <w:t>ScramEngineOverheatDamageEnabled=1</w:t>
            </w:r>
          </w:p>
          <w:p w14:paraId="781E5E6C" w14:textId="77777777" w:rsidR="00B04C75" w:rsidRPr="000B424D" w:rsidRDefault="00B04C75" w:rsidP="005643AD">
            <w:pPr>
              <w:jc w:val="both"/>
              <w:rPr>
                <w:rFonts w:ascii="Courier New" w:hAnsi="Courier New" w:cs="Courier New"/>
              </w:rPr>
            </w:pPr>
            <w:r w:rsidRPr="000B424D">
              <w:rPr>
                <w:rFonts w:ascii="Courier New" w:hAnsi="Courier New" w:cs="Courier New"/>
              </w:rPr>
              <w:t>EnableDamageWhileDocked=1</w:t>
            </w:r>
          </w:p>
        </w:tc>
      </w:tr>
    </w:tbl>
    <w:p w14:paraId="26F53B2D" w14:textId="77777777" w:rsidR="00B04C75" w:rsidRDefault="00B04C75" w:rsidP="00B935E9">
      <w:pPr>
        <w:jc w:val="both"/>
      </w:pPr>
    </w:p>
    <w:p w14:paraId="28EC0577" w14:textId="77777777" w:rsidR="006966B0" w:rsidRDefault="006966B0" w:rsidP="00B935E9">
      <w:pPr>
        <w:jc w:val="both"/>
      </w:pPr>
    </w:p>
    <w:p w14:paraId="019A7117" w14:textId="4A584232" w:rsidR="00BE34F0" w:rsidRDefault="00BE34F0" w:rsidP="00B935E9">
      <w:pPr>
        <w:jc w:val="both"/>
      </w:pPr>
      <w:r>
        <w:t xml:space="preserve">In addition to editing the default configuration file for your XR vessel, which affects </w:t>
      </w:r>
      <w:r>
        <w:rPr>
          <w:i/>
        </w:rPr>
        <w:t>all</w:t>
      </w:r>
      <w:r w:rsidR="004F2FAD">
        <w:rPr>
          <w:i/>
        </w:rPr>
        <w:t xml:space="preserve"> </w:t>
      </w:r>
      <w:r>
        <w:t xml:space="preserve">of those types of vessels in </w:t>
      </w:r>
      <w:r w:rsidRPr="00114E6F">
        <w:rPr>
          <w:i/>
        </w:rPr>
        <w:t>all</w:t>
      </w:r>
      <w:r>
        <w:t xml:space="preserve"> your scenarios (i.e., editing </w:t>
      </w:r>
      <w:r w:rsidRPr="00F356E9">
        <w:rPr>
          <w:rFonts w:ascii="Courier New" w:hAnsi="Courier New" w:cs="Courier New"/>
        </w:rPr>
        <w:t>$ORBITER_HOME\Config\DeltaGliderXR1Prefs.cfg</w:t>
      </w:r>
      <w:r>
        <w:rPr>
          <w:rFonts w:ascii="Courier New" w:hAnsi="Courier New" w:cs="Courier New"/>
        </w:rPr>
        <w:t xml:space="preserve"> </w:t>
      </w:r>
      <w:r w:rsidRPr="00BE34F0">
        <w:t xml:space="preserve">will </w:t>
      </w:r>
      <w:r>
        <w:t xml:space="preserve">affect all of your XR1 vessels in all scenarios), you can also override some or all of your </w:t>
      </w:r>
      <w:r>
        <w:lastRenderedPageBreak/>
        <w:t xml:space="preserve">default settings </w:t>
      </w:r>
      <w:r w:rsidR="00114E6F">
        <w:t xml:space="preserve">for just one scenario </w:t>
      </w:r>
      <w:r>
        <w:t xml:space="preserve">by modifying </w:t>
      </w:r>
      <w:r w:rsidR="00114E6F">
        <w:t xml:space="preserve">that </w:t>
      </w:r>
      <w:r>
        <w:t xml:space="preserve">scenario file.  There are two </w:t>
      </w:r>
      <w:r w:rsidR="001E0B31">
        <w:t xml:space="preserve">different methods of </w:t>
      </w:r>
      <w:r>
        <w:t>do</w:t>
      </w:r>
      <w:r w:rsidR="001E0B31">
        <w:t>ing</w:t>
      </w:r>
      <w:r>
        <w:t xml:space="preserve"> this: </w:t>
      </w:r>
    </w:p>
    <w:p w14:paraId="1CF11E14" w14:textId="77777777" w:rsidR="00BE34F0" w:rsidRDefault="00BE34F0" w:rsidP="00B935E9">
      <w:pPr>
        <w:jc w:val="both"/>
      </w:pPr>
    </w:p>
    <w:p w14:paraId="691BAADF" w14:textId="77777777" w:rsidR="00BE34F0" w:rsidRDefault="00BE34F0" w:rsidP="00B935E9">
      <w:pPr>
        <w:numPr>
          <w:ilvl w:val="0"/>
          <w:numId w:val="35"/>
        </w:numPr>
        <w:jc w:val="both"/>
      </w:pPr>
      <w:r>
        <w:t xml:space="preserve">Rename your XR vessel in your scenario file to match the name of a corresponding </w:t>
      </w:r>
      <w:r w:rsidRPr="00BE34F0">
        <w:rPr>
          <w:rStyle w:val="Courier10ptChar"/>
        </w:rPr>
        <w:t>$ORBITER_HOME\Config\&lt;vesselname&gt;.xrcfg</w:t>
      </w:r>
      <w:r>
        <w:t xml:space="preserve"> </w:t>
      </w:r>
      <w:r w:rsidR="00A06326">
        <w:t xml:space="preserve">override </w:t>
      </w:r>
      <w:r>
        <w:t xml:space="preserve">file, or </w:t>
      </w:r>
    </w:p>
    <w:p w14:paraId="65772EE6" w14:textId="77777777" w:rsidR="00114E6F" w:rsidRDefault="00114E6F" w:rsidP="00114E6F">
      <w:pPr>
        <w:ind w:left="720"/>
        <w:jc w:val="both"/>
      </w:pPr>
    </w:p>
    <w:p w14:paraId="284F15B5" w14:textId="77777777" w:rsidR="00BE34F0" w:rsidRDefault="00BE34F0" w:rsidP="00B935E9">
      <w:pPr>
        <w:numPr>
          <w:ilvl w:val="0"/>
          <w:numId w:val="35"/>
        </w:numPr>
        <w:jc w:val="both"/>
      </w:pPr>
      <w:r>
        <w:t xml:space="preserve">Add one or more </w:t>
      </w:r>
      <w:r w:rsidRPr="00BE34F0">
        <w:rPr>
          <w:rStyle w:val="Courier10ptChar"/>
        </w:rPr>
        <w:t>CONFIG_OVERRIDE_&lt;settingname&gt;</w:t>
      </w:r>
      <w:r>
        <w:t xml:space="preserve"> settings </w:t>
      </w:r>
      <w:r w:rsidR="00A06326">
        <w:t xml:space="preserve">directly </w:t>
      </w:r>
      <w:r>
        <w:t xml:space="preserve">to </w:t>
      </w:r>
      <w:r w:rsidR="00A06326">
        <w:t>the</w:t>
      </w:r>
      <w:r>
        <w:t xml:space="preserve"> scenario file.</w:t>
      </w:r>
    </w:p>
    <w:p w14:paraId="7D0086A9" w14:textId="77777777" w:rsidR="00BE34F0" w:rsidRDefault="00BE34F0" w:rsidP="00B935E9">
      <w:pPr>
        <w:jc w:val="both"/>
      </w:pPr>
    </w:p>
    <w:p w14:paraId="183AED4B" w14:textId="77777777" w:rsidR="003239A4" w:rsidRDefault="00BE34F0" w:rsidP="00B935E9">
      <w:pPr>
        <w:jc w:val="both"/>
      </w:pPr>
      <w:r>
        <w:t xml:space="preserve"> It is also possible to do </w:t>
      </w:r>
      <w:r w:rsidR="001E0B31">
        <w:rPr>
          <w:i/>
        </w:rPr>
        <w:t xml:space="preserve">both </w:t>
      </w:r>
      <w:r w:rsidR="001E0B31">
        <w:t xml:space="preserve">in a </w:t>
      </w:r>
      <w:r w:rsidR="00A06326">
        <w:t>given</w:t>
      </w:r>
      <w:r w:rsidR="001E0B31">
        <w:t xml:space="preserve"> scenario</w:t>
      </w:r>
      <w:r w:rsidR="00A06326">
        <w:t xml:space="preserve"> file</w:t>
      </w:r>
      <w:r w:rsidR="001E0B31">
        <w:t>,</w:t>
      </w:r>
      <w:r>
        <w:rPr>
          <w:i/>
        </w:rPr>
        <w:t xml:space="preserve"> </w:t>
      </w:r>
      <w:r>
        <w:t xml:space="preserve">in which case </w:t>
      </w:r>
      <w:r w:rsidR="00B776AC">
        <w:t xml:space="preserve">configuration </w:t>
      </w:r>
      <w:r w:rsidR="006958F4">
        <w:t>settings are applied in the following order:</w:t>
      </w:r>
    </w:p>
    <w:p w14:paraId="27AE1F4E" w14:textId="77777777" w:rsidR="006958F4" w:rsidRDefault="006958F4" w:rsidP="00F551DA"/>
    <w:p w14:paraId="5DF3AAA2" w14:textId="77777777" w:rsidR="006958F4" w:rsidRDefault="006958F4" w:rsidP="00F551DA">
      <w:pPr>
        <w:numPr>
          <w:ilvl w:val="0"/>
          <w:numId w:val="36"/>
        </w:numPr>
      </w:pPr>
      <w:r>
        <w:t xml:space="preserve">The default configuration file (e.g., </w:t>
      </w:r>
      <w:r w:rsidRPr="00F356E9">
        <w:rPr>
          <w:rFonts w:ascii="Courier New" w:hAnsi="Courier New" w:cs="Courier New"/>
        </w:rPr>
        <w:t>$ORBITER_HOME\Config\DeltaGliderXR1Prefs.cfg</w:t>
      </w:r>
      <w:r w:rsidRPr="006958F4">
        <w:t>)</w:t>
      </w:r>
      <w:r w:rsidR="00514D5D">
        <w:t>.</w:t>
      </w:r>
    </w:p>
    <w:p w14:paraId="67E5E4A3" w14:textId="77777777" w:rsidR="00114E6F" w:rsidRDefault="00114E6F" w:rsidP="00F551DA">
      <w:pPr>
        <w:ind w:left="720"/>
      </w:pPr>
    </w:p>
    <w:p w14:paraId="79812E9B" w14:textId="77777777" w:rsidR="006958F4" w:rsidRDefault="006958F4" w:rsidP="00F551DA">
      <w:pPr>
        <w:numPr>
          <w:ilvl w:val="0"/>
          <w:numId w:val="36"/>
        </w:numPr>
      </w:pPr>
      <w:r>
        <w:t xml:space="preserve">The override configuration file, if any (e.g., </w:t>
      </w:r>
      <w:r w:rsidRPr="00F356E9">
        <w:rPr>
          <w:rFonts w:ascii="Courier New" w:hAnsi="Courier New" w:cs="Courier New"/>
        </w:rPr>
        <w:t>$ORBITER_HOME\Config\</w:t>
      </w:r>
      <w:r w:rsidR="00CD6923">
        <w:rPr>
          <w:rFonts w:ascii="Courier New" w:hAnsi="Courier New" w:cs="Courier New"/>
        </w:rPr>
        <w:t>MyShipName</w:t>
      </w:r>
      <w:r>
        <w:rPr>
          <w:rFonts w:ascii="Courier New" w:hAnsi="Courier New" w:cs="Courier New"/>
        </w:rPr>
        <w:t>.xrcfg</w:t>
      </w:r>
      <w:r w:rsidRPr="006958F4">
        <w:t>)</w:t>
      </w:r>
      <w:r w:rsidR="00514D5D">
        <w:t>.</w:t>
      </w:r>
    </w:p>
    <w:p w14:paraId="6BE5F800" w14:textId="77777777" w:rsidR="00114E6F" w:rsidRDefault="00114E6F" w:rsidP="00F551DA">
      <w:pPr>
        <w:pStyle w:val="ListParagraph"/>
      </w:pPr>
    </w:p>
    <w:p w14:paraId="70681667" w14:textId="77777777" w:rsidR="006958F4" w:rsidRDefault="006958F4" w:rsidP="00F551DA">
      <w:pPr>
        <w:numPr>
          <w:ilvl w:val="0"/>
          <w:numId w:val="36"/>
        </w:numPr>
      </w:pPr>
      <w:r>
        <w:t xml:space="preserve">Any </w:t>
      </w:r>
      <w:r w:rsidRPr="00BE34F0">
        <w:rPr>
          <w:rStyle w:val="Courier10ptChar"/>
        </w:rPr>
        <w:t>CONFIG_OVERRIDE_&lt;settingname&gt;</w:t>
      </w:r>
      <w:r>
        <w:rPr>
          <w:rStyle w:val="Courier10ptChar"/>
        </w:rPr>
        <w:t xml:space="preserve"> </w:t>
      </w:r>
      <w:r w:rsidRPr="006958F4">
        <w:t>settings</w:t>
      </w:r>
      <w:r>
        <w:t xml:space="preserve"> specified in the scenario file.</w:t>
      </w:r>
    </w:p>
    <w:p w14:paraId="643057BD" w14:textId="77777777" w:rsidR="001D78B4" w:rsidRDefault="001D78B4" w:rsidP="00B935E9">
      <w:pPr>
        <w:ind w:left="360"/>
        <w:jc w:val="both"/>
      </w:pPr>
    </w:p>
    <w:p w14:paraId="2DA2E446" w14:textId="77777777" w:rsidR="001D78B4" w:rsidRDefault="001D78B4" w:rsidP="00B935E9">
      <w:pPr>
        <w:jc w:val="both"/>
      </w:pPr>
      <w:r>
        <w:t xml:space="preserve">Settings applied </w:t>
      </w:r>
      <w:r>
        <w:rPr>
          <w:i/>
        </w:rPr>
        <w:t xml:space="preserve">later </w:t>
      </w:r>
      <w:r>
        <w:t xml:space="preserve">override any earlier settings.  </w:t>
      </w:r>
      <w:r w:rsidR="00CB0884">
        <w:t xml:space="preserve">Each XR vessel includes example scenarios demonstrating how to override default settings using both methods: </w:t>
      </w:r>
    </w:p>
    <w:p w14:paraId="5D1C1982" w14:textId="77777777" w:rsidR="00CB0884" w:rsidRDefault="00CB0884" w:rsidP="00B935E9">
      <w:pPr>
        <w:jc w:val="both"/>
      </w:pPr>
    </w:p>
    <w:p w14:paraId="1A0B8664" w14:textId="77777777" w:rsidR="00CB0884" w:rsidRDefault="00B776AC" w:rsidP="00B935E9">
      <w:pPr>
        <w:pStyle w:val="Courier10pt"/>
        <w:numPr>
          <w:ilvl w:val="0"/>
          <w:numId w:val="0"/>
        </w:numPr>
        <w:ind w:left="720"/>
        <w:jc w:val="both"/>
      </w:pPr>
      <w:r w:rsidRPr="00B776AC">
        <w:rPr>
          <w:rFonts w:ascii="Verdana" w:hAnsi="Verdana"/>
        </w:rPr>
        <w:t xml:space="preserve">Method 1: </w:t>
      </w:r>
      <w:r w:rsidR="00CB0884" w:rsidRPr="00CB0884">
        <w:t>Sc</w:t>
      </w:r>
      <w:r w:rsidR="00CB0884">
        <w:t>e</w:t>
      </w:r>
      <w:r w:rsidR="00CB0884" w:rsidRPr="00CB0884">
        <w:t>narios\&lt;shipname&gt;\</w:t>
      </w:r>
      <w:r w:rsidR="00CB0884">
        <w:t xml:space="preserve">Configuration File Override Example 1.scn </w:t>
      </w:r>
      <w:r w:rsidR="00CB0884">
        <w:sym w:font="Wingdings" w:char="F0E0"/>
      </w:r>
      <w:r w:rsidR="00CB0884">
        <w:t xml:space="preserve"> </w:t>
      </w:r>
      <w:r w:rsidR="00CB0884" w:rsidRPr="00CB0884">
        <w:rPr>
          <w:rFonts w:ascii="Verdana" w:hAnsi="Verdana"/>
        </w:rPr>
        <w:t xml:space="preserve">uses a corresponding </w:t>
      </w:r>
      <w:r w:rsidR="00CB0884">
        <w:t xml:space="preserve">.xrcfg </w:t>
      </w:r>
      <w:r w:rsidR="00CB0884" w:rsidRPr="00CB0884">
        <w:rPr>
          <w:rFonts w:ascii="Verdana" w:hAnsi="Verdana"/>
        </w:rPr>
        <w:t>file.</w:t>
      </w:r>
    </w:p>
    <w:p w14:paraId="472F6EF6" w14:textId="77777777" w:rsidR="00CB0884" w:rsidRDefault="00CB0884" w:rsidP="00B935E9">
      <w:pPr>
        <w:pStyle w:val="Courier10pt"/>
        <w:numPr>
          <w:ilvl w:val="0"/>
          <w:numId w:val="0"/>
        </w:numPr>
        <w:ind w:left="720"/>
        <w:jc w:val="both"/>
      </w:pPr>
    </w:p>
    <w:p w14:paraId="01C0BBE5" w14:textId="77777777" w:rsidR="00CB0884" w:rsidRDefault="00B776AC" w:rsidP="00B935E9">
      <w:pPr>
        <w:pStyle w:val="Courier10pt"/>
        <w:numPr>
          <w:ilvl w:val="0"/>
          <w:numId w:val="0"/>
        </w:numPr>
        <w:ind w:left="720"/>
        <w:jc w:val="both"/>
      </w:pPr>
      <w:r w:rsidRPr="00B776AC">
        <w:rPr>
          <w:rFonts w:ascii="Verdana" w:hAnsi="Verdana"/>
        </w:rPr>
        <w:lastRenderedPageBreak/>
        <w:t>Method 2:</w:t>
      </w:r>
      <w:r>
        <w:t xml:space="preserve"> </w:t>
      </w:r>
      <w:r w:rsidR="00CB0884" w:rsidRPr="00CB0884">
        <w:t>Sc</w:t>
      </w:r>
      <w:r w:rsidR="00CB0884">
        <w:t>e</w:t>
      </w:r>
      <w:r w:rsidR="00CB0884" w:rsidRPr="00CB0884">
        <w:t>narios\&lt;shipname&gt;\</w:t>
      </w:r>
      <w:r w:rsidR="00CB0884">
        <w:t xml:space="preserve">Configuration File Override Example 2.scn </w:t>
      </w:r>
      <w:r w:rsidR="00CB0884">
        <w:sym w:font="Wingdings" w:char="F0E0"/>
      </w:r>
      <w:r w:rsidR="00CB0884">
        <w:t xml:space="preserve"> </w:t>
      </w:r>
      <w:r w:rsidR="00CB0884" w:rsidRPr="00CB0884">
        <w:rPr>
          <w:rFonts w:ascii="Verdana" w:hAnsi="Verdana"/>
        </w:rPr>
        <w:t xml:space="preserve">sets </w:t>
      </w:r>
      <w:r w:rsidR="00CB0884" w:rsidRPr="00CB0884">
        <w:t>CONFIG_OVERRIDE_</w:t>
      </w:r>
      <w:r w:rsidR="00CB0884" w:rsidRPr="00CB0884">
        <w:rPr>
          <w:rFonts w:ascii="Verdana" w:hAnsi="Verdana"/>
        </w:rPr>
        <w:t xml:space="preserve"> values in the scenario file</w:t>
      </w:r>
      <w:r w:rsidR="00CB0884">
        <w:rPr>
          <w:rFonts w:ascii="Verdana" w:hAnsi="Verdana"/>
        </w:rPr>
        <w:t>.</w:t>
      </w:r>
    </w:p>
    <w:p w14:paraId="59F50294" w14:textId="77777777" w:rsidR="00CB0884" w:rsidRDefault="00CB0884" w:rsidP="00B935E9">
      <w:pPr>
        <w:pStyle w:val="Courier10pt"/>
        <w:numPr>
          <w:ilvl w:val="0"/>
          <w:numId w:val="0"/>
        </w:numPr>
        <w:ind w:left="720"/>
        <w:jc w:val="both"/>
      </w:pPr>
    </w:p>
    <w:p w14:paraId="2770BF10" w14:textId="77777777" w:rsidR="00CB0884" w:rsidRDefault="00E9724B" w:rsidP="00B935E9">
      <w:pPr>
        <w:jc w:val="both"/>
      </w:pPr>
      <w:r>
        <w:t xml:space="preserve">The first method is generally preferred because you can override </w:t>
      </w:r>
      <w:r>
        <w:rPr>
          <w:i/>
        </w:rPr>
        <w:t xml:space="preserve">any </w:t>
      </w:r>
      <w:r>
        <w:t xml:space="preserve">XR preference setting by setting a custom value for it in </w:t>
      </w:r>
      <w:r w:rsidR="00B776AC">
        <w:t xml:space="preserve">the </w:t>
      </w:r>
      <w:r w:rsidRPr="00E9724B">
        <w:rPr>
          <w:rStyle w:val="Courier10ptChar"/>
        </w:rPr>
        <w:t>.xrcfg</w:t>
      </w:r>
      <w:r>
        <w:t xml:space="preserve"> file</w:t>
      </w:r>
      <w:r w:rsidR="00B776AC">
        <w:t>(s) for the XR vessel(s) in that scenario</w:t>
      </w:r>
      <w:r>
        <w:t xml:space="preserve">.  For technical reasons the second method is limited to </w:t>
      </w:r>
      <w:r w:rsidR="00355963">
        <w:t xml:space="preserve">overriding </w:t>
      </w:r>
      <w:r w:rsidR="000A2E42" w:rsidRPr="000A2E42">
        <w:rPr>
          <w:u w:val="single"/>
        </w:rPr>
        <w:t>only</w:t>
      </w:r>
      <w:r w:rsidR="000A2E42">
        <w:t xml:space="preserve"> the settings listed below</w:t>
      </w:r>
      <w:r>
        <w:t>:</w:t>
      </w:r>
    </w:p>
    <w:p w14:paraId="2B5E8462" w14:textId="77777777" w:rsidR="00E9724B" w:rsidRDefault="00E9724B" w:rsidP="00B935E9">
      <w:pPr>
        <w:jc w:val="both"/>
      </w:pPr>
    </w:p>
    <w:p w14:paraId="64096696" w14:textId="77777777" w:rsidR="00355963" w:rsidRDefault="00355963" w:rsidP="00B935E9">
      <w:pPr>
        <w:pStyle w:val="Courier10pt"/>
        <w:numPr>
          <w:ilvl w:val="0"/>
          <w:numId w:val="0"/>
        </w:numPr>
        <w:ind w:left="360"/>
        <w:jc w:val="both"/>
      </w:pPr>
      <w:r>
        <w:t xml:space="preserve">  CONFIG_OVERRIDE_MainFuelISP</w:t>
      </w:r>
      <w:r w:rsidR="00826D9B">
        <w:t>=#</w:t>
      </w:r>
      <w:r>
        <w:t xml:space="preserve">    </w:t>
      </w:r>
    </w:p>
    <w:p w14:paraId="57B1712A" w14:textId="77777777" w:rsidR="00355963" w:rsidRDefault="00826D9B" w:rsidP="00B935E9">
      <w:pPr>
        <w:pStyle w:val="Courier10pt"/>
        <w:numPr>
          <w:ilvl w:val="0"/>
          <w:numId w:val="0"/>
        </w:numPr>
        <w:ind w:left="360"/>
        <w:jc w:val="both"/>
      </w:pPr>
      <w:r>
        <w:t xml:space="preserve">  CONFIG_OVERRIDE_SCRAMFuelISP=#</w:t>
      </w:r>
    </w:p>
    <w:p w14:paraId="4D4F4EF2" w14:textId="77777777" w:rsidR="00355963" w:rsidRDefault="00355963" w:rsidP="00B935E9">
      <w:pPr>
        <w:pStyle w:val="Courier10pt"/>
        <w:numPr>
          <w:ilvl w:val="0"/>
          <w:numId w:val="0"/>
        </w:numPr>
        <w:ind w:left="360"/>
        <w:jc w:val="both"/>
      </w:pPr>
      <w:r>
        <w:t xml:space="preserve">  CONFIG_OVE</w:t>
      </w:r>
      <w:r w:rsidR="00826D9B">
        <w:t>RRIDE_LOXConsumptionMultiplier=#</w:t>
      </w:r>
    </w:p>
    <w:p w14:paraId="769468F6" w14:textId="77777777" w:rsidR="00355963" w:rsidRDefault="00355963" w:rsidP="00B935E9">
      <w:pPr>
        <w:pStyle w:val="Courier10pt"/>
        <w:numPr>
          <w:ilvl w:val="0"/>
          <w:numId w:val="0"/>
        </w:numPr>
        <w:ind w:left="360"/>
        <w:jc w:val="both"/>
      </w:pPr>
      <w:r>
        <w:t xml:space="preserve">  C</w:t>
      </w:r>
      <w:r w:rsidR="00826D9B">
        <w:t>ONFIG_OVERRIDE_APUFuelBurnRate=#</w:t>
      </w:r>
    </w:p>
    <w:p w14:paraId="368B9769" w14:textId="77777777" w:rsidR="00E9724B" w:rsidRPr="00E9724B" w:rsidRDefault="00355963" w:rsidP="00B935E9">
      <w:pPr>
        <w:pStyle w:val="Courier10pt"/>
        <w:numPr>
          <w:ilvl w:val="0"/>
          <w:numId w:val="0"/>
        </w:numPr>
        <w:ind w:left="360"/>
        <w:jc w:val="both"/>
      </w:pPr>
      <w:r>
        <w:t xml:space="preserve">  CONFIG_OVERRIDE</w:t>
      </w:r>
      <w:r w:rsidR="00826D9B">
        <w:t>_CoolantHeatingRate=#</w:t>
      </w:r>
    </w:p>
    <w:p w14:paraId="243C5C4E" w14:textId="77777777" w:rsidR="00BE34F0" w:rsidRDefault="00BE34F0" w:rsidP="00B935E9">
      <w:pPr>
        <w:jc w:val="both"/>
      </w:pPr>
    </w:p>
    <w:p w14:paraId="3AADE8EA" w14:textId="77777777" w:rsidR="00826D9B" w:rsidRDefault="00826D9B" w:rsidP="00B935E9">
      <w:pPr>
        <w:jc w:val="both"/>
      </w:pPr>
      <w:r>
        <w:t>(</w:t>
      </w:r>
      <w:r w:rsidR="00B935E9">
        <w:t>…w</w:t>
      </w:r>
      <w:r>
        <w:t>here # is a number for that configuration setting</w:t>
      </w:r>
      <w:r w:rsidR="00D91B19">
        <w:t>.</w:t>
      </w:r>
      <w:r>
        <w:t>)</w:t>
      </w:r>
    </w:p>
    <w:p w14:paraId="3CCD24E9" w14:textId="77777777" w:rsidR="00826D9B" w:rsidRDefault="00826D9B" w:rsidP="00B935E9">
      <w:pPr>
        <w:jc w:val="both"/>
      </w:pPr>
    </w:p>
    <w:p w14:paraId="250DD88F" w14:textId="77777777" w:rsidR="00D91B19" w:rsidRDefault="001E0B31" w:rsidP="00B935E9">
      <w:pPr>
        <w:jc w:val="both"/>
      </w:pPr>
      <w:r>
        <w:t xml:space="preserve">If you need to override any other settings, or if want to easily apply a given </w:t>
      </w:r>
      <w:r w:rsidR="00D91B19">
        <w:t>group</w:t>
      </w:r>
      <w:r>
        <w:t xml:space="preserve"> of settings to multiple scenarios, use </w:t>
      </w:r>
      <w:r w:rsidR="00F551DA">
        <w:t>method one</w:t>
      </w:r>
      <w:r w:rsidR="00B23B3F">
        <w:t xml:space="preserve"> instead.  </w:t>
      </w:r>
    </w:p>
    <w:p w14:paraId="1F39BE97" w14:textId="77777777" w:rsidR="00D91B19" w:rsidRDefault="00D91B19" w:rsidP="00B935E9">
      <w:pPr>
        <w:jc w:val="both"/>
      </w:pPr>
    </w:p>
    <w:p w14:paraId="05517C21" w14:textId="77777777" w:rsidR="00B23B3F" w:rsidRDefault="00514D5D" w:rsidP="00B935E9">
      <w:pPr>
        <w:jc w:val="both"/>
      </w:pPr>
      <w:r>
        <w:t>As an example</w:t>
      </w:r>
      <w:r w:rsidR="00B23B3F">
        <w:t>, let’s say you want to create a custom set of XR settings for a trip from Earth to Mars for your XR2</w:t>
      </w:r>
      <w:r w:rsidR="00D91B19">
        <w:t>.</w:t>
      </w:r>
      <w:r w:rsidR="00B23B3F">
        <w:t xml:space="preserve"> </w:t>
      </w:r>
      <w:r w:rsidR="00D91B19">
        <w:t>Y</w:t>
      </w:r>
      <w:r w:rsidR="00B23B3F">
        <w:t xml:space="preserve">ou don’t need to edit the default </w:t>
      </w:r>
      <w:r w:rsidR="00B23B3F" w:rsidRPr="00F356E9">
        <w:rPr>
          <w:rFonts w:ascii="Courier New" w:hAnsi="Courier New" w:cs="Courier New"/>
        </w:rPr>
        <w:t>$ORBITER_HOME\Config\XR2RavenstarPrefs.cfg</w:t>
      </w:r>
      <w:r w:rsidR="00B23B3F">
        <w:rPr>
          <w:rFonts w:ascii="Courier New" w:hAnsi="Courier New" w:cs="Courier New"/>
        </w:rPr>
        <w:t xml:space="preserve"> </w:t>
      </w:r>
      <w:r w:rsidR="00B23B3F" w:rsidRPr="00B23B3F">
        <w:t>file, althou</w:t>
      </w:r>
      <w:r w:rsidR="00B23B3F">
        <w:t xml:space="preserve">gh you certainly may if you wish.  If you would rather just </w:t>
      </w:r>
      <w:r w:rsidR="000A2E42">
        <w:t>create a custom configuration,</w:t>
      </w:r>
      <w:r w:rsidR="006D597A">
        <w:t xml:space="preserve"> </w:t>
      </w:r>
      <w:r w:rsidR="00743571">
        <w:t>however</w:t>
      </w:r>
      <w:r w:rsidR="006D597A">
        <w:t>,</w:t>
      </w:r>
      <w:r w:rsidR="000A2E42">
        <w:t xml:space="preserve"> there are two steps:</w:t>
      </w:r>
    </w:p>
    <w:p w14:paraId="2213A63A" w14:textId="77777777" w:rsidR="000A2E42" w:rsidRDefault="000A2E42" w:rsidP="00B935E9">
      <w:pPr>
        <w:jc w:val="both"/>
      </w:pPr>
    </w:p>
    <w:p w14:paraId="66DCC74D" w14:textId="77777777" w:rsidR="000A2E42" w:rsidRDefault="000A2E42" w:rsidP="00B935E9">
      <w:pPr>
        <w:numPr>
          <w:ilvl w:val="0"/>
          <w:numId w:val="37"/>
        </w:numPr>
        <w:jc w:val="both"/>
      </w:pPr>
      <w:r>
        <w:t xml:space="preserve">Create a new </w:t>
      </w:r>
      <w:r w:rsidRPr="00E02C62">
        <w:rPr>
          <w:rStyle w:val="Courier10ptChar"/>
        </w:rPr>
        <w:t>.xrcfg</w:t>
      </w:r>
      <w:r>
        <w:t xml:space="preserve"> file in the </w:t>
      </w:r>
      <w:r w:rsidRPr="00D91B19">
        <w:rPr>
          <w:rStyle w:val="Courier10ptChar"/>
        </w:rPr>
        <w:t>Config</w:t>
      </w:r>
      <w:r>
        <w:t xml:space="preserve"> directory what contains only those settings you </w:t>
      </w:r>
      <w:r w:rsidR="006D597A">
        <w:t xml:space="preserve">wish </w:t>
      </w:r>
      <w:r>
        <w:t>to override.</w:t>
      </w:r>
      <w:r w:rsidR="00E02C62">
        <w:t xml:space="preserve"> [Note that you can override as </w:t>
      </w:r>
      <w:r w:rsidR="00D91B19">
        <w:t xml:space="preserve">few or as </w:t>
      </w:r>
      <w:r w:rsidR="00E02C62">
        <w:t>many settings as you</w:t>
      </w:r>
      <w:r w:rsidR="00D91B19">
        <w:t xml:space="preserve"> wish</w:t>
      </w:r>
      <w:r w:rsidR="00E02C62">
        <w:t>.]</w:t>
      </w:r>
      <w:r>
        <w:t xml:space="preserve">  </w:t>
      </w:r>
      <w:r w:rsidR="00F13E25">
        <w:t xml:space="preserve">There is a pre-installed sample file </w:t>
      </w:r>
      <w:r w:rsidR="00743571">
        <w:t xml:space="preserve">for the XR2 </w:t>
      </w:r>
      <w:r w:rsidR="00EA2280">
        <w:t xml:space="preserve">demonstrating this </w:t>
      </w:r>
      <w:r w:rsidR="00F13E25">
        <w:t xml:space="preserve">named </w:t>
      </w:r>
      <w:r w:rsidRPr="00E02C62">
        <w:rPr>
          <w:rStyle w:val="Courier10ptChar"/>
        </w:rPr>
        <w:t>XR2-</w:t>
      </w:r>
      <w:r w:rsidR="00DD1013" w:rsidRPr="00E02C62">
        <w:rPr>
          <w:rStyle w:val="Courier10ptChar"/>
        </w:rPr>
        <w:t>EXAMPLE</w:t>
      </w:r>
      <w:r w:rsidRPr="00E02C62">
        <w:rPr>
          <w:rStyle w:val="Courier10ptChar"/>
        </w:rPr>
        <w:t>.xrcfg</w:t>
      </w:r>
      <w:r>
        <w:t>.</w:t>
      </w:r>
    </w:p>
    <w:p w14:paraId="3ED6B2B5" w14:textId="77777777" w:rsidR="00D73C5F" w:rsidRDefault="00D73C5F" w:rsidP="00B935E9">
      <w:pPr>
        <w:ind w:left="360"/>
        <w:jc w:val="both"/>
      </w:pPr>
    </w:p>
    <w:p w14:paraId="4D92AC82" w14:textId="77777777" w:rsidR="000A2E42" w:rsidRPr="00B23B3F" w:rsidRDefault="00DD1013" w:rsidP="00B935E9">
      <w:pPr>
        <w:numPr>
          <w:ilvl w:val="0"/>
          <w:numId w:val="37"/>
        </w:numPr>
        <w:jc w:val="both"/>
      </w:pPr>
      <w:r>
        <w:lastRenderedPageBreak/>
        <w:t xml:space="preserve">Modify your Orbiter scenario file in which you want to use your new Mars-configured XR2 and rename the XR2 vessel to match the filename of the </w:t>
      </w:r>
      <w:r w:rsidRPr="00E02C62">
        <w:rPr>
          <w:rStyle w:val="Courier10ptChar"/>
        </w:rPr>
        <w:t>.xrcfg</w:t>
      </w:r>
      <w:r>
        <w:t xml:space="preserve"> file you just created: </w:t>
      </w:r>
      <w:r w:rsidRPr="00DD1013">
        <w:rPr>
          <w:rStyle w:val="Courier10ptChar"/>
        </w:rPr>
        <w:t>XR2-</w:t>
      </w:r>
      <w:r>
        <w:rPr>
          <w:rStyle w:val="Courier10ptChar"/>
        </w:rPr>
        <w:t>EXAMPLE</w:t>
      </w:r>
      <w:r w:rsidRPr="00DD1013">
        <w:t>, in this case.</w:t>
      </w:r>
    </w:p>
    <w:p w14:paraId="0EF0E081" w14:textId="77777777" w:rsidR="003239A4" w:rsidRDefault="003239A4" w:rsidP="00B935E9">
      <w:pPr>
        <w:jc w:val="both"/>
      </w:pPr>
    </w:p>
    <w:p w14:paraId="49E17035" w14:textId="77777777" w:rsidR="00DD1013" w:rsidRDefault="00210FF5" w:rsidP="00B935E9">
      <w:pPr>
        <w:jc w:val="both"/>
      </w:pPr>
      <w:r>
        <w:t xml:space="preserve">The sample </w:t>
      </w:r>
      <w:r w:rsidRPr="00210FF5">
        <w:rPr>
          <w:rStyle w:val="Courier10ptChar"/>
        </w:rPr>
        <w:t>Scenarios\XR2 Ravenstar\Configuration File Override Example 1.scn</w:t>
      </w:r>
      <w:r>
        <w:t xml:space="preserve"> scenario file does just that.  </w:t>
      </w:r>
      <w:r w:rsidR="00D73C5F">
        <w:t xml:space="preserve">If you open that </w:t>
      </w:r>
      <w:r w:rsidR="00016486">
        <w:t xml:space="preserve">scenario </w:t>
      </w:r>
      <w:r w:rsidR="00D73C5F">
        <w:t>in a text editor you will see our XR2 is named as follows:</w:t>
      </w:r>
    </w:p>
    <w:p w14:paraId="689A75B2" w14:textId="77777777" w:rsidR="00D73C5F" w:rsidRDefault="00D73C5F" w:rsidP="00B935E9">
      <w:pPr>
        <w:jc w:val="both"/>
      </w:pPr>
    </w:p>
    <w:p w14:paraId="08A222B5" w14:textId="77777777" w:rsidR="00016486" w:rsidRDefault="00016486" w:rsidP="00B935E9">
      <w:pPr>
        <w:pStyle w:val="Courier10pt"/>
        <w:numPr>
          <w:ilvl w:val="0"/>
          <w:numId w:val="0"/>
        </w:numPr>
        <w:ind w:left="360"/>
        <w:jc w:val="both"/>
      </w:pPr>
      <w:r w:rsidRPr="00016486">
        <w:rPr>
          <w:color w:val="FF0000"/>
        </w:rPr>
        <w:t>XR2-EXAMPLE</w:t>
      </w:r>
      <w:r>
        <w:t>:XR2Ravenstar</w:t>
      </w:r>
    </w:p>
    <w:p w14:paraId="4F1A2297" w14:textId="77777777" w:rsidR="00016486" w:rsidRDefault="00016486" w:rsidP="00B935E9">
      <w:pPr>
        <w:pStyle w:val="Courier10pt"/>
        <w:numPr>
          <w:ilvl w:val="0"/>
          <w:numId w:val="0"/>
        </w:numPr>
        <w:ind w:left="360"/>
        <w:jc w:val="both"/>
      </w:pPr>
      <w:r>
        <w:t xml:space="preserve">  STATUS Landed Earth</w:t>
      </w:r>
    </w:p>
    <w:p w14:paraId="38ADD478" w14:textId="77777777" w:rsidR="00016486" w:rsidRDefault="00016486" w:rsidP="00B935E9">
      <w:pPr>
        <w:pStyle w:val="Courier10pt"/>
        <w:numPr>
          <w:ilvl w:val="0"/>
          <w:numId w:val="0"/>
        </w:numPr>
        <w:ind w:left="360"/>
        <w:jc w:val="both"/>
      </w:pPr>
      <w:r>
        <w:t xml:space="preserve">  POS -80.705714 28.632274</w:t>
      </w:r>
    </w:p>
    <w:p w14:paraId="7FBCE2B8" w14:textId="77777777" w:rsidR="00D73C5F" w:rsidRDefault="00016486" w:rsidP="00B935E9">
      <w:pPr>
        <w:pStyle w:val="Courier10pt"/>
        <w:numPr>
          <w:ilvl w:val="0"/>
          <w:numId w:val="0"/>
        </w:numPr>
        <w:ind w:left="360"/>
        <w:jc w:val="both"/>
      </w:pPr>
      <w:r>
        <w:t xml:space="preserve">  HEADING 150.00</w:t>
      </w:r>
    </w:p>
    <w:p w14:paraId="0C52B8F7" w14:textId="77777777" w:rsidR="00D73C5F" w:rsidRDefault="00D73C5F" w:rsidP="00B935E9">
      <w:pPr>
        <w:jc w:val="both"/>
      </w:pPr>
    </w:p>
    <w:p w14:paraId="5C8E829E" w14:textId="77777777" w:rsidR="00D73C5F" w:rsidRDefault="00016486" w:rsidP="00B935E9">
      <w:pPr>
        <w:jc w:val="both"/>
      </w:pPr>
      <w:r>
        <w:t xml:space="preserve">When you rename your XR2, be sure to replace </w:t>
      </w:r>
      <w:r>
        <w:rPr>
          <w:i/>
        </w:rPr>
        <w:t xml:space="preserve">all </w:t>
      </w:r>
      <w:r>
        <w:t>the occurrences of the old vessel name in the scenario file.  For example, we</w:t>
      </w:r>
      <w:r w:rsidR="00BA0A0B">
        <w:t xml:space="preserve"> also</w:t>
      </w:r>
      <w:r>
        <w:t xml:space="preserve"> have this </w:t>
      </w:r>
      <w:r w:rsidR="00BA0A0B">
        <w:t xml:space="preserve">section </w:t>
      </w:r>
      <w:r>
        <w:t>near the end of the file:</w:t>
      </w:r>
    </w:p>
    <w:p w14:paraId="6235CBA7" w14:textId="77777777" w:rsidR="00016486" w:rsidRDefault="00016486" w:rsidP="00B935E9">
      <w:pPr>
        <w:jc w:val="both"/>
      </w:pPr>
    </w:p>
    <w:p w14:paraId="44D2A0DB" w14:textId="77777777" w:rsidR="00016486" w:rsidRDefault="00016486" w:rsidP="00B935E9">
      <w:pPr>
        <w:pStyle w:val="Courier10pt"/>
        <w:numPr>
          <w:ilvl w:val="0"/>
          <w:numId w:val="0"/>
        </w:numPr>
        <w:ind w:left="360"/>
        <w:jc w:val="both"/>
      </w:pPr>
      <w:r w:rsidRPr="00016486">
        <w:rPr>
          <w:color w:val="FF0000"/>
        </w:rPr>
        <w:t>XR2-EXAMPLE</w:t>
      </w:r>
      <w:r w:rsidRPr="00016486">
        <w:t>_Bay</w:t>
      </w:r>
      <w:r>
        <w:t>:XRPayloadBay</w:t>
      </w:r>
    </w:p>
    <w:p w14:paraId="5F71CD92" w14:textId="77777777" w:rsidR="00016486" w:rsidRDefault="00016486" w:rsidP="00B935E9">
      <w:pPr>
        <w:pStyle w:val="Courier10pt"/>
        <w:numPr>
          <w:ilvl w:val="0"/>
          <w:numId w:val="0"/>
        </w:numPr>
        <w:ind w:left="360"/>
        <w:jc w:val="both"/>
      </w:pPr>
      <w:r>
        <w:t xml:space="preserve">  STATUS Landed Earth</w:t>
      </w:r>
    </w:p>
    <w:p w14:paraId="2BE835FA" w14:textId="77777777" w:rsidR="00016486" w:rsidRDefault="00016486" w:rsidP="00B935E9">
      <w:pPr>
        <w:pStyle w:val="Courier10pt"/>
        <w:numPr>
          <w:ilvl w:val="0"/>
          <w:numId w:val="0"/>
        </w:numPr>
        <w:ind w:left="360"/>
        <w:jc w:val="both"/>
      </w:pPr>
      <w:r>
        <w:t xml:space="preserve">  POS -80.7098293 28.6270272</w:t>
      </w:r>
    </w:p>
    <w:p w14:paraId="066B8CCB" w14:textId="77777777" w:rsidR="00016486" w:rsidRDefault="00016486" w:rsidP="00B935E9">
      <w:pPr>
        <w:pStyle w:val="Courier10pt"/>
        <w:numPr>
          <w:ilvl w:val="0"/>
          <w:numId w:val="0"/>
        </w:numPr>
        <w:ind w:left="360"/>
        <w:jc w:val="both"/>
      </w:pPr>
      <w:r>
        <w:t xml:space="preserve">  HEADING 149.98</w:t>
      </w:r>
    </w:p>
    <w:p w14:paraId="6704FA78" w14:textId="77777777" w:rsidR="00016486" w:rsidRDefault="00016486" w:rsidP="00B935E9">
      <w:pPr>
        <w:pStyle w:val="Courier10pt"/>
        <w:numPr>
          <w:ilvl w:val="0"/>
          <w:numId w:val="0"/>
        </w:numPr>
        <w:ind w:left="360"/>
        <w:jc w:val="both"/>
      </w:pPr>
      <w:r>
        <w:t xml:space="preserve">  ATTACHED 0:3,</w:t>
      </w:r>
      <w:r w:rsidRPr="00F13E25">
        <w:rPr>
          <w:color w:val="FF0000"/>
        </w:rPr>
        <w:t>XR2-EXAMPLE</w:t>
      </w:r>
    </w:p>
    <w:p w14:paraId="4509CCAC" w14:textId="77777777" w:rsidR="00016486" w:rsidRDefault="00016486" w:rsidP="00B935E9">
      <w:pPr>
        <w:pStyle w:val="Courier10pt"/>
        <w:numPr>
          <w:ilvl w:val="0"/>
          <w:numId w:val="0"/>
        </w:numPr>
        <w:ind w:left="360"/>
        <w:jc w:val="both"/>
      </w:pPr>
      <w:r>
        <w:t>END</w:t>
      </w:r>
    </w:p>
    <w:p w14:paraId="23FDBEB9" w14:textId="77777777" w:rsidR="00016486" w:rsidRDefault="00016486" w:rsidP="00B935E9">
      <w:pPr>
        <w:pStyle w:val="Courier10pt"/>
        <w:numPr>
          <w:ilvl w:val="0"/>
          <w:numId w:val="0"/>
        </w:numPr>
        <w:ind w:left="360"/>
        <w:jc w:val="both"/>
      </w:pPr>
      <w:r>
        <w:t>XR2PayloadCHM-01-1:XR2PayloadCHM</w:t>
      </w:r>
    </w:p>
    <w:p w14:paraId="588A89AF" w14:textId="77777777" w:rsidR="00016486" w:rsidRDefault="00016486" w:rsidP="00B935E9">
      <w:pPr>
        <w:pStyle w:val="Courier10pt"/>
        <w:numPr>
          <w:ilvl w:val="0"/>
          <w:numId w:val="0"/>
        </w:numPr>
        <w:ind w:left="360"/>
        <w:jc w:val="both"/>
      </w:pPr>
      <w:r>
        <w:t xml:space="preserve">  STATUS Landed Earth</w:t>
      </w:r>
    </w:p>
    <w:p w14:paraId="55D0ED8B" w14:textId="77777777" w:rsidR="00016486" w:rsidRDefault="00016486" w:rsidP="00B935E9">
      <w:pPr>
        <w:pStyle w:val="Courier10pt"/>
        <w:numPr>
          <w:ilvl w:val="0"/>
          <w:numId w:val="0"/>
        </w:numPr>
        <w:ind w:left="360"/>
        <w:jc w:val="both"/>
      </w:pPr>
      <w:r>
        <w:t xml:space="preserve">  POS -80.7098140 28.6270040</w:t>
      </w:r>
    </w:p>
    <w:p w14:paraId="4B35C7B6" w14:textId="77777777" w:rsidR="00016486" w:rsidRDefault="00016486" w:rsidP="00B935E9">
      <w:pPr>
        <w:pStyle w:val="Courier10pt"/>
        <w:numPr>
          <w:ilvl w:val="0"/>
          <w:numId w:val="0"/>
        </w:numPr>
        <w:ind w:left="360"/>
        <w:jc w:val="both"/>
      </w:pPr>
      <w:r>
        <w:t xml:space="preserve">  HEADING 149.98</w:t>
      </w:r>
    </w:p>
    <w:p w14:paraId="693B5F44" w14:textId="77777777" w:rsidR="00016486" w:rsidRDefault="00016486" w:rsidP="00B935E9">
      <w:pPr>
        <w:pStyle w:val="Courier10pt"/>
        <w:numPr>
          <w:ilvl w:val="0"/>
          <w:numId w:val="0"/>
        </w:numPr>
        <w:ind w:left="360"/>
        <w:jc w:val="both"/>
      </w:pPr>
      <w:r>
        <w:t xml:space="preserve">  ATTACHED 0:0,</w:t>
      </w:r>
      <w:r w:rsidRPr="00016486">
        <w:rPr>
          <w:color w:val="FF0000"/>
        </w:rPr>
        <w:t>XR2-EXAMPLE</w:t>
      </w:r>
    </w:p>
    <w:p w14:paraId="25C29EDA" w14:textId="77777777" w:rsidR="00016486" w:rsidRDefault="00016486" w:rsidP="00B935E9">
      <w:pPr>
        <w:pStyle w:val="Courier10pt"/>
        <w:numPr>
          <w:ilvl w:val="0"/>
          <w:numId w:val="0"/>
        </w:numPr>
        <w:ind w:left="360"/>
        <w:jc w:val="both"/>
      </w:pPr>
      <w:r>
        <w:t xml:space="preserve">  NAVFREQ 0 0</w:t>
      </w:r>
    </w:p>
    <w:p w14:paraId="3654E14B" w14:textId="77777777" w:rsidR="00016486" w:rsidRDefault="00016486" w:rsidP="00B935E9">
      <w:pPr>
        <w:pStyle w:val="Courier10pt"/>
        <w:numPr>
          <w:ilvl w:val="0"/>
          <w:numId w:val="0"/>
        </w:numPr>
        <w:ind w:left="360"/>
        <w:jc w:val="both"/>
      </w:pPr>
      <w:r>
        <w:t>END</w:t>
      </w:r>
    </w:p>
    <w:p w14:paraId="7153DAC0" w14:textId="77777777" w:rsidR="005B1950" w:rsidRDefault="005B1950" w:rsidP="00B935E9">
      <w:pPr>
        <w:pStyle w:val="Courier10pt"/>
        <w:numPr>
          <w:ilvl w:val="0"/>
          <w:numId w:val="0"/>
        </w:numPr>
        <w:ind w:left="360"/>
        <w:jc w:val="both"/>
      </w:pPr>
    </w:p>
    <w:p w14:paraId="38FBF628" w14:textId="77777777" w:rsidR="005B1950" w:rsidRDefault="005B1950" w:rsidP="00B935E9">
      <w:pPr>
        <w:jc w:val="both"/>
      </w:pPr>
      <w:r>
        <w:t>When that XR vessel loads</w:t>
      </w:r>
      <w:r w:rsidR="00B935E9">
        <w:t xml:space="preserve"> in Orbiter</w:t>
      </w:r>
      <w:r>
        <w:t xml:space="preserve">, it will check whether a preference override file exists with this name: </w:t>
      </w:r>
      <w:r w:rsidRPr="005B1950">
        <w:rPr>
          <w:rStyle w:val="Courier10ptChar"/>
        </w:rPr>
        <w:t>$ORBITER_ROOT\Config\</w:t>
      </w:r>
      <w:r w:rsidRPr="00B935E9">
        <w:rPr>
          <w:rStyle w:val="Courier10ptChar"/>
          <w:color w:val="FF0000"/>
        </w:rPr>
        <w:t>XR2-EXAMPLE</w:t>
      </w:r>
      <w:r w:rsidRPr="005B1950">
        <w:rPr>
          <w:rStyle w:val="Courier10ptChar"/>
        </w:rPr>
        <w:t>.xrcfg</w:t>
      </w:r>
      <w:r w:rsidR="00B935E9">
        <w:t xml:space="preserve"> (the filename is case-insensitive</w:t>
      </w:r>
      <w:r>
        <w:t xml:space="preserve">).   </w:t>
      </w:r>
      <w:r w:rsidR="00F13E25">
        <w:t xml:space="preserve">If </w:t>
      </w:r>
      <w:r w:rsidR="00743571">
        <w:t>the file exists</w:t>
      </w:r>
      <w:r w:rsidR="00F13E25">
        <w:t xml:space="preserve">, it will be read and any preference settings in it applied </w:t>
      </w:r>
      <w:r w:rsidR="00F13E25">
        <w:rPr>
          <w:i/>
        </w:rPr>
        <w:t xml:space="preserve">after </w:t>
      </w:r>
      <w:r w:rsidR="00F13E25">
        <w:t xml:space="preserve">the default configuration file is processed. </w:t>
      </w:r>
      <w:r w:rsidR="00301E10">
        <w:t xml:space="preserve"> </w:t>
      </w:r>
      <w:r>
        <w:t xml:space="preserve">Any XR vessels in any scenarios with the name </w:t>
      </w:r>
      <w:r w:rsidRPr="005B1950">
        <w:rPr>
          <w:rStyle w:val="Courier10ptChar"/>
        </w:rPr>
        <w:t>XR2-EXAMPLE</w:t>
      </w:r>
      <w:r>
        <w:t xml:space="preserve"> will use that </w:t>
      </w:r>
      <w:r w:rsidRPr="00B44C49">
        <w:rPr>
          <w:rFonts w:ascii="Courier New" w:hAnsi="Courier New" w:cs="Courier New"/>
        </w:rPr>
        <w:t>.xrcfg</w:t>
      </w:r>
      <w:r>
        <w:t xml:space="preserve"> file, so once the .</w:t>
      </w:r>
      <w:r w:rsidRPr="005B1950">
        <w:rPr>
          <w:rStyle w:val="Courier10ptChar"/>
        </w:rPr>
        <w:t>xrcfg</w:t>
      </w:r>
      <w:r>
        <w:t xml:space="preserve"> file is created you need only rename your XR vessel in </w:t>
      </w:r>
      <w:r w:rsidR="00B935E9">
        <w:t xml:space="preserve">a given </w:t>
      </w:r>
      <w:r>
        <w:t xml:space="preserve">scenario to match in order for it to use that configuration override file.  </w:t>
      </w:r>
      <w:r w:rsidR="00B935E9">
        <w:t xml:space="preserve">This lets you share a single configuration file across multiple scenarios, so if you want to make a change </w:t>
      </w:r>
      <w:r w:rsidR="00743571">
        <w:t xml:space="preserve">to those settings </w:t>
      </w:r>
      <w:r w:rsidR="00B935E9">
        <w:t xml:space="preserve">you only need to edit the </w:t>
      </w:r>
      <w:r w:rsidR="00B935E9" w:rsidRPr="00B935E9">
        <w:rPr>
          <w:rStyle w:val="Courier10ptChar"/>
        </w:rPr>
        <w:t>.xrcfg</w:t>
      </w:r>
      <w:r w:rsidR="00B935E9">
        <w:t xml:space="preserve"> file to have it affect all </w:t>
      </w:r>
      <w:r w:rsidR="00124374">
        <w:t xml:space="preserve">scenarios (vessels) </w:t>
      </w:r>
      <w:r w:rsidR="00B935E9">
        <w:t>that use it; this is easier</w:t>
      </w:r>
      <w:r w:rsidR="0084328D">
        <w:t xml:space="preserve"> </w:t>
      </w:r>
      <w:r w:rsidR="009679E4">
        <w:t xml:space="preserve">than </w:t>
      </w:r>
      <w:r w:rsidR="00B935E9">
        <w:t>editing each individual scenario file separately.</w:t>
      </w:r>
    </w:p>
    <w:p w14:paraId="351F207E" w14:textId="77777777" w:rsidR="005B1950" w:rsidRDefault="005B1950" w:rsidP="005B1950"/>
    <w:p w14:paraId="062E51F3" w14:textId="77777777" w:rsidR="005B1950" w:rsidRDefault="005B1950" w:rsidP="005B1950">
      <w:r>
        <w:t xml:space="preserve">In our example here, our </w:t>
      </w:r>
      <w:r w:rsidRPr="005B1950">
        <w:rPr>
          <w:rStyle w:val="Courier10ptChar"/>
        </w:rPr>
        <w:t>XR2-EXAMPLE.xrcfg</w:t>
      </w:r>
      <w:r>
        <w:t xml:space="preserve"> </w:t>
      </w:r>
      <w:r w:rsidR="006674AF">
        <w:t xml:space="preserve">override </w:t>
      </w:r>
      <w:r>
        <w:t>file contains these settings (comments snipped for brevity):</w:t>
      </w:r>
    </w:p>
    <w:p w14:paraId="3A0A9864" w14:textId="77777777" w:rsidR="005B1950" w:rsidRDefault="005B1950" w:rsidP="005B1950"/>
    <w:p w14:paraId="4385083F" w14:textId="77777777" w:rsidR="005B1950" w:rsidRDefault="00826D9B" w:rsidP="00826D9B">
      <w:pPr>
        <w:pStyle w:val="Courier10pt"/>
        <w:numPr>
          <w:ilvl w:val="0"/>
          <w:numId w:val="0"/>
        </w:numPr>
        <w:ind w:left="360"/>
      </w:pPr>
      <w:r w:rsidRPr="00826D9B">
        <w:t>[GENERAL]</w:t>
      </w:r>
      <w:r>
        <w:t xml:space="preserve">   </w:t>
      </w:r>
    </w:p>
    <w:p w14:paraId="619A4382" w14:textId="77777777" w:rsidR="00826D9B" w:rsidRDefault="00826D9B" w:rsidP="00826D9B">
      <w:pPr>
        <w:pStyle w:val="Courier10pt"/>
        <w:numPr>
          <w:ilvl w:val="0"/>
          <w:numId w:val="0"/>
        </w:numPr>
        <w:ind w:left="360"/>
      </w:pPr>
    </w:p>
    <w:p w14:paraId="761CBE45" w14:textId="77777777" w:rsidR="005B1950" w:rsidRDefault="00826D9B" w:rsidP="00826D9B">
      <w:pPr>
        <w:pStyle w:val="Courier10pt"/>
        <w:numPr>
          <w:ilvl w:val="0"/>
          <w:numId w:val="0"/>
        </w:numPr>
        <w:ind w:left="360"/>
      </w:pPr>
      <w:r w:rsidRPr="00826D9B">
        <w:t>MainFuelISP=5</w:t>
      </w:r>
    </w:p>
    <w:p w14:paraId="47BC5A6C" w14:textId="77777777" w:rsidR="00826D9B" w:rsidRDefault="00826D9B" w:rsidP="00826D9B">
      <w:pPr>
        <w:pStyle w:val="Courier10pt"/>
        <w:numPr>
          <w:ilvl w:val="0"/>
          <w:numId w:val="0"/>
        </w:numPr>
        <w:ind w:left="360"/>
      </w:pPr>
      <w:r w:rsidRPr="00826D9B">
        <w:t>LOXLoadout=5</w:t>
      </w:r>
    </w:p>
    <w:p w14:paraId="1FE5B6BB" w14:textId="77777777" w:rsidR="00826D9B" w:rsidRDefault="00826D9B" w:rsidP="00826D9B">
      <w:pPr>
        <w:pStyle w:val="Courier10pt"/>
        <w:numPr>
          <w:ilvl w:val="0"/>
          <w:numId w:val="0"/>
        </w:numPr>
        <w:ind w:left="360"/>
      </w:pPr>
      <w:r w:rsidRPr="00826D9B">
        <w:t>APUFuelBurnRate=1</w:t>
      </w:r>
    </w:p>
    <w:p w14:paraId="4A9FE113" w14:textId="77777777" w:rsidR="005B1950" w:rsidRDefault="005B1950" w:rsidP="005B1950"/>
    <w:p w14:paraId="728A7821" w14:textId="77777777" w:rsidR="005B1950" w:rsidRDefault="005B1950" w:rsidP="005B1950"/>
    <w:p w14:paraId="452F8F36" w14:textId="77777777" w:rsidR="005B1950" w:rsidRDefault="00826D9B" w:rsidP="005B1950">
      <w:r>
        <w:t xml:space="preserve">All other preferences </w:t>
      </w:r>
      <w:r w:rsidR="00A844BC">
        <w:t xml:space="preserve">will use their default values as specified in the default configuration file, </w:t>
      </w:r>
      <w:r w:rsidR="00A844BC" w:rsidRPr="00F356E9">
        <w:rPr>
          <w:rFonts w:ascii="Courier New" w:hAnsi="Courier New" w:cs="Courier New"/>
        </w:rPr>
        <w:t>$ORBITER_HOME\Config\XR2RavenstarPrefs.cfg</w:t>
      </w:r>
      <w:r w:rsidR="00A844BC" w:rsidRPr="00A844BC">
        <w:t>.</w:t>
      </w:r>
    </w:p>
    <w:p w14:paraId="4C95E2F5" w14:textId="77777777" w:rsidR="005B1950" w:rsidRDefault="005B1950" w:rsidP="005B1950"/>
    <w:p w14:paraId="2D30B0C4" w14:textId="77777777" w:rsidR="005B1950" w:rsidRDefault="005B1950" w:rsidP="00016486">
      <w:pPr>
        <w:pStyle w:val="Courier10pt"/>
        <w:numPr>
          <w:ilvl w:val="0"/>
          <w:numId w:val="0"/>
        </w:numPr>
        <w:ind w:left="360"/>
      </w:pPr>
    </w:p>
    <w:p w14:paraId="3FFA07ED" w14:textId="77777777" w:rsidR="003239A4" w:rsidRDefault="003239A4" w:rsidP="003239A4">
      <w:pPr>
        <w:pStyle w:val="Heading2"/>
      </w:pPr>
      <w:bookmarkStart w:id="17" w:name="_Toc80454732"/>
      <w:r>
        <w:t>Cheat</w:t>
      </w:r>
      <w:r w:rsidR="001D78B4">
        <w:t xml:space="preserve"> C</w:t>
      </w:r>
      <w:r>
        <w:t>odes</w:t>
      </w:r>
      <w:bookmarkEnd w:id="17"/>
    </w:p>
    <w:p w14:paraId="760ED5D4" w14:textId="77777777" w:rsidR="003239A4" w:rsidRPr="003239A4" w:rsidRDefault="003239A4" w:rsidP="003239A4"/>
    <w:p w14:paraId="322E11D7" w14:textId="77777777" w:rsidR="00B04C75" w:rsidRDefault="00D33202" w:rsidP="00732512">
      <w:pPr>
        <w:jc w:val="both"/>
      </w:pPr>
      <w:r>
        <w:lastRenderedPageBreak/>
        <w:t xml:space="preserve">For more adventurous pilots, </w:t>
      </w:r>
      <w:r w:rsidR="00630D4E">
        <w:t xml:space="preserve">XR vessels include </w:t>
      </w:r>
      <w:r>
        <w:t xml:space="preserve">a </w:t>
      </w:r>
      <w:r>
        <w:rPr>
          <w:i/>
        </w:rPr>
        <w:t xml:space="preserve">CHEATCODES </w:t>
      </w:r>
      <w:r>
        <w:t xml:space="preserve">section in </w:t>
      </w:r>
      <w:r w:rsidR="00B47BAE">
        <w:t xml:space="preserve">their </w:t>
      </w:r>
      <w:r>
        <w:t>config</w:t>
      </w:r>
      <w:r w:rsidR="002215D7">
        <w:t>uration</w:t>
      </w:r>
      <w:r>
        <w:t xml:space="preserve"> file</w:t>
      </w:r>
      <w:r w:rsidR="003C6338">
        <w:t>s</w:t>
      </w:r>
      <w:r>
        <w:t xml:space="preserve"> that allows users to directly set certain ship parameters such as </w:t>
      </w:r>
      <w:r w:rsidR="00E0501F">
        <w:t xml:space="preserve">ship </w:t>
      </w:r>
      <w:r>
        <w:t xml:space="preserve">mass, </w:t>
      </w:r>
      <w:r w:rsidR="00E0501F">
        <w:t xml:space="preserve">fuel capacity, </w:t>
      </w:r>
      <w:r>
        <w:t>engine thrust</w:t>
      </w:r>
      <w:r w:rsidR="00E0501F">
        <w:t xml:space="preserve">, etc.  </w:t>
      </w:r>
      <w:r w:rsidR="00EB62C1" w:rsidRPr="004E1C0A">
        <w:rPr>
          <w:i/>
        </w:rPr>
        <w:t xml:space="preserve">Note that </w:t>
      </w:r>
      <w:r w:rsidR="00EB62C1" w:rsidRPr="00EB62C1">
        <w:rPr>
          <w:i/>
        </w:rPr>
        <w:t>t</w:t>
      </w:r>
      <w:r w:rsidR="00E0501F" w:rsidRPr="00EB62C1">
        <w:rPr>
          <w:i/>
        </w:rPr>
        <w:t>hese values are not range-checked in any way</w:t>
      </w:r>
      <w:r w:rsidR="00517FC3">
        <w:rPr>
          <w:i/>
        </w:rPr>
        <w:t xml:space="preserve">.  </w:t>
      </w:r>
      <w:r w:rsidR="00517FC3" w:rsidRPr="00517FC3">
        <w:t>P</w:t>
      </w:r>
      <w:r w:rsidR="00E0501F">
        <w:t xml:space="preserve">lease be aware that although setting a </w:t>
      </w:r>
      <w:r w:rsidR="00E0501F" w:rsidRPr="00E0501F">
        <w:rPr>
          <w:i/>
        </w:rPr>
        <w:t>CHEATCODE</w:t>
      </w:r>
      <w:r w:rsidR="00E0501F">
        <w:t xml:space="preserve"> value incorrectly will not harm your Orbiter installation, it </w:t>
      </w:r>
      <w:r w:rsidR="00E0501F" w:rsidRPr="00B04C75">
        <w:t>could</w:t>
      </w:r>
      <w:r w:rsidR="00E0501F">
        <w:rPr>
          <w:i/>
        </w:rPr>
        <w:t xml:space="preserve"> </w:t>
      </w:r>
      <w:r w:rsidR="002215D7">
        <w:t xml:space="preserve">in theory </w:t>
      </w:r>
      <w:r w:rsidR="00E0501F">
        <w:t xml:space="preserve">cause Orbiter to CTD </w:t>
      </w:r>
      <w:r w:rsidR="00E0501F" w:rsidRPr="00E0501F">
        <w:rPr>
          <w:i/>
        </w:rPr>
        <w:t>(</w:t>
      </w:r>
      <w:r w:rsidR="00E0501F">
        <w:rPr>
          <w:i/>
        </w:rPr>
        <w:t>Crash-To-Desktop)</w:t>
      </w:r>
      <w:r w:rsidR="002215D7">
        <w:rPr>
          <w:i/>
        </w:rPr>
        <w:t xml:space="preserve"> </w:t>
      </w:r>
      <w:r w:rsidR="002215D7">
        <w:t>if some values are set incorrectly</w:t>
      </w:r>
      <w:r w:rsidR="00E0501F">
        <w:t xml:space="preserve">.  </w:t>
      </w:r>
      <w:r w:rsidR="00241693">
        <w:t xml:space="preserve">Refer to the comments in </w:t>
      </w:r>
      <w:r w:rsidR="00F32CE2">
        <w:t>you</w:t>
      </w:r>
      <w:r w:rsidR="007D6339">
        <w:t>r</w:t>
      </w:r>
      <w:r w:rsidR="00F32CE2">
        <w:t xml:space="preserve"> vessel’s configuration file</w:t>
      </w:r>
      <w:r w:rsidR="00241693">
        <w:t xml:space="preserve"> for more information.</w:t>
      </w:r>
      <w:r w:rsidR="000B424D">
        <w:t xml:space="preserve">  </w:t>
      </w:r>
    </w:p>
    <w:p w14:paraId="2C6F2745" w14:textId="77777777" w:rsidR="00B04C75" w:rsidRDefault="00B04C75" w:rsidP="00732512">
      <w:pPr>
        <w:jc w:val="both"/>
      </w:pPr>
    </w:p>
    <w:p w14:paraId="3F424474" w14:textId="77777777" w:rsidR="00241693" w:rsidRPr="00E0501F" w:rsidRDefault="00241693" w:rsidP="00732512">
      <w:pPr>
        <w:jc w:val="both"/>
      </w:pPr>
    </w:p>
    <w:p w14:paraId="6C48ED6E" w14:textId="77777777" w:rsidR="000A6C1B" w:rsidRDefault="00555816" w:rsidP="00732512">
      <w:pPr>
        <w:pStyle w:val="Heading1"/>
        <w:jc w:val="both"/>
      </w:pPr>
      <w:bookmarkStart w:id="18" w:name="_Toc80454733"/>
      <w:r>
        <w:t xml:space="preserve">Flying </w:t>
      </w:r>
      <w:r w:rsidR="00247E8F">
        <w:t>your XR Vessel</w:t>
      </w:r>
      <w:bookmarkEnd w:id="18"/>
    </w:p>
    <w:p w14:paraId="44C98641" w14:textId="77777777" w:rsidR="00962803" w:rsidRDefault="00962803" w:rsidP="00732512">
      <w:pPr>
        <w:jc w:val="both"/>
      </w:pPr>
    </w:p>
    <w:p w14:paraId="023037AB" w14:textId="77777777" w:rsidR="007A7E44" w:rsidRPr="007156EF" w:rsidRDefault="00334827" w:rsidP="00732512">
      <w:pPr>
        <w:jc w:val="both"/>
        <w:rPr>
          <w:i/>
        </w:rPr>
      </w:pPr>
      <w:r w:rsidRPr="007156EF">
        <w:rPr>
          <w:i/>
        </w:rPr>
        <w:t xml:space="preserve">Note: as </w:t>
      </w:r>
      <w:r w:rsidR="00DE2E85" w:rsidRPr="007156EF">
        <w:rPr>
          <w:i/>
        </w:rPr>
        <w:t xml:space="preserve">stated </w:t>
      </w:r>
      <w:r w:rsidRPr="007156EF">
        <w:rPr>
          <w:i/>
        </w:rPr>
        <w:t>in the standard Orbiter documentation</w:t>
      </w:r>
      <w:r w:rsidR="007A7E44" w:rsidRPr="007156EF">
        <w:rPr>
          <w:i/>
        </w:rPr>
        <w:t>:</w:t>
      </w:r>
    </w:p>
    <w:p w14:paraId="0ED45C9D" w14:textId="77777777" w:rsidR="008E1423" w:rsidRPr="007156EF" w:rsidRDefault="008E1423" w:rsidP="00732512">
      <w:pPr>
        <w:jc w:val="both"/>
        <w:rPr>
          <w:i/>
        </w:rPr>
      </w:pPr>
    </w:p>
    <w:p w14:paraId="03F19D14" w14:textId="77777777" w:rsidR="007A7E44" w:rsidRPr="007156EF" w:rsidRDefault="007A7E44" w:rsidP="007A7E44">
      <w:pPr>
        <w:numPr>
          <w:ilvl w:val="0"/>
          <w:numId w:val="10"/>
        </w:numPr>
        <w:jc w:val="both"/>
      </w:pPr>
      <w:r w:rsidRPr="007156EF">
        <w:rPr>
          <w:i/>
        </w:rPr>
        <w:t>Y</w:t>
      </w:r>
      <w:r w:rsidR="00334827" w:rsidRPr="007156EF">
        <w:rPr>
          <w:i/>
        </w:rPr>
        <w:t>ou may switch between different instrument panels (</w:t>
      </w:r>
      <w:r w:rsidR="002613CD" w:rsidRPr="007156EF">
        <w:rPr>
          <w:i/>
        </w:rPr>
        <w:t xml:space="preserve">docking, </w:t>
      </w:r>
      <w:r w:rsidR="00334827" w:rsidRPr="007156EF">
        <w:rPr>
          <w:i/>
        </w:rPr>
        <w:t xml:space="preserve">upper, </w:t>
      </w:r>
      <w:r w:rsidR="002613CD" w:rsidRPr="007156EF">
        <w:rPr>
          <w:i/>
        </w:rPr>
        <w:t xml:space="preserve">payload, </w:t>
      </w:r>
      <w:r w:rsidR="00334827" w:rsidRPr="007156EF">
        <w:rPr>
          <w:i/>
        </w:rPr>
        <w:t>mai</w:t>
      </w:r>
      <w:r w:rsidR="00FB5BA1" w:rsidRPr="007156EF">
        <w:rPr>
          <w:i/>
        </w:rPr>
        <w:t xml:space="preserve">n, lower) using the CTRL-UP / </w:t>
      </w:r>
      <w:r w:rsidR="00334827" w:rsidRPr="007156EF">
        <w:rPr>
          <w:i/>
        </w:rPr>
        <w:t xml:space="preserve">CTRL-DOWN </w:t>
      </w:r>
      <w:r w:rsidR="00FB5BA1" w:rsidRPr="007156EF">
        <w:rPr>
          <w:i/>
        </w:rPr>
        <w:t xml:space="preserve">/ CTRL-LEFT / CTRL-RIGHT </w:t>
      </w:r>
      <w:r w:rsidR="00334827" w:rsidRPr="007156EF">
        <w:rPr>
          <w:i/>
        </w:rPr>
        <w:t>keys.</w:t>
      </w:r>
      <w:r w:rsidR="009733EA" w:rsidRPr="007156EF">
        <w:rPr>
          <w:i/>
        </w:rPr>
        <w:t xml:space="preserve">  </w:t>
      </w:r>
    </w:p>
    <w:p w14:paraId="6723A88F" w14:textId="77777777" w:rsidR="007A7E44" w:rsidRPr="007156EF" w:rsidRDefault="007A7E44" w:rsidP="007A7E44">
      <w:pPr>
        <w:ind w:left="720"/>
        <w:jc w:val="both"/>
      </w:pPr>
    </w:p>
    <w:p w14:paraId="5E065ACD" w14:textId="77777777" w:rsidR="007A7E44" w:rsidRPr="007156EF" w:rsidRDefault="007A7E44" w:rsidP="007A7E44">
      <w:pPr>
        <w:numPr>
          <w:ilvl w:val="0"/>
          <w:numId w:val="10"/>
        </w:numPr>
        <w:jc w:val="both"/>
      </w:pPr>
      <w:r w:rsidRPr="007156EF">
        <w:rPr>
          <w:i/>
        </w:rPr>
        <w:t>To rotate knobs on the 2D panels, either use the shortcut keys or</w:t>
      </w:r>
      <w:r w:rsidR="00CA1F86" w:rsidRPr="007156EF">
        <w:rPr>
          <w:i/>
        </w:rPr>
        <w:t xml:space="preserve">, if you prefer the mouse, </w:t>
      </w:r>
      <w:r w:rsidRPr="007156EF">
        <w:rPr>
          <w:i/>
        </w:rPr>
        <w:t xml:space="preserve">left-click to turn them left and right-click to turn them right. </w:t>
      </w:r>
    </w:p>
    <w:p w14:paraId="34D6570B" w14:textId="77777777" w:rsidR="007A7E44" w:rsidRPr="007156EF" w:rsidRDefault="007A7E44" w:rsidP="007A7E44">
      <w:pPr>
        <w:jc w:val="both"/>
      </w:pPr>
    </w:p>
    <w:p w14:paraId="1DD62268" w14:textId="77777777" w:rsidR="007A7E44" w:rsidRPr="007156EF" w:rsidRDefault="007A7E44" w:rsidP="007A7E44">
      <w:pPr>
        <w:numPr>
          <w:ilvl w:val="0"/>
          <w:numId w:val="10"/>
        </w:numPr>
        <w:jc w:val="both"/>
        <w:rPr>
          <w:i/>
        </w:rPr>
      </w:pPr>
      <w:r w:rsidRPr="007156EF">
        <w:rPr>
          <w:i/>
        </w:rPr>
        <w:t xml:space="preserve">You </w:t>
      </w:r>
      <w:r w:rsidR="008E1423" w:rsidRPr="007156EF">
        <w:rPr>
          <w:i/>
        </w:rPr>
        <w:t xml:space="preserve">may </w:t>
      </w:r>
      <w:r w:rsidRPr="007156EF">
        <w:rPr>
          <w:i/>
        </w:rPr>
        <w:t>switch between instrument panel modes (2D panel -&gt; Virtual Cockpit -&gt; Glass cockpit) via the F8 key.</w:t>
      </w:r>
      <w:r w:rsidR="008E1423" w:rsidRPr="007156EF">
        <w:rPr>
          <w:i/>
        </w:rPr>
        <w:t xml:space="preserve"> [Note that the XR5 does not have a virtual cockpit.]</w:t>
      </w:r>
    </w:p>
    <w:p w14:paraId="3AF2A85A" w14:textId="77777777" w:rsidR="007A7E44" w:rsidRPr="007156EF" w:rsidRDefault="007A7E44" w:rsidP="007A7E44">
      <w:pPr>
        <w:pStyle w:val="ListParagraph"/>
        <w:rPr>
          <w:i/>
        </w:rPr>
      </w:pPr>
    </w:p>
    <w:p w14:paraId="0A3163DC" w14:textId="77777777" w:rsidR="007A7E44" w:rsidRPr="007156EF" w:rsidRDefault="008E1423" w:rsidP="007A7E44">
      <w:pPr>
        <w:numPr>
          <w:ilvl w:val="0"/>
          <w:numId w:val="10"/>
        </w:numPr>
        <w:jc w:val="both"/>
        <w:rPr>
          <w:i/>
        </w:rPr>
      </w:pPr>
      <w:r w:rsidRPr="007156EF">
        <w:rPr>
          <w:i/>
        </w:rPr>
        <w:t xml:space="preserve">In Virtual Cockpit mode you may move between seats via </w:t>
      </w:r>
      <w:r w:rsidR="002613CD" w:rsidRPr="007156EF">
        <w:rPr>
          <w:i/>
        </w:rPr>
        <w:t xml:space="preserve">the </w:t>
      </w:r>
      <w:r w:rsidRPr="007156EF">
        <w:rPr>
          <w:i/>
        </w:rPr>
        <w:t>CTRL-arrow keys.</w:t>
      </w:r>
    </w:p>
    <w:p w14:paraId="23D09643" w14:textId="77777777" w:rsidR="008F7A75" w:rsidRPr="007156EF" w:rsidRDefault="008F7A75" w:rsidP="008F7A75">
      <w:pPr>
        <w:pStyle w:val="ListParagraph"/>
        <w:rPr>
          <w:i/>
        </w:rPr>
      </w:pPr>
    </w:p>
    <w:p w14:paraId="142149AE" w14:textId="77777777" w:rsidR="008F7A75" w:rsidRPr="007156EF" w:rsidRDefault="008F7A75" w:rsidP="007A7E44">
      <w:pPr>
        <w:numPr>
          <w:ilvl w:val="0"/>
          <w:numId w:val="10"/>
        </w:numPr>
        <w:jc w:val="both"/>
        <w:rPr>
          <w:i/>
        </w:rPr>
      </w:pPr>
      <w:r w:rsidRPr="007156EF">
        <w:rPr>
          <w:i/>
        </w:rPr>
        <w:lastRenderedPageBreak/>
        <w:t>You may toggle external view with the F1 key</w:t>
      </w:r>
      <w:r w:rsidR="00B44C49" w:rsidRPr="007156EF">
        <w:rPr>
          <w:i/>
        </w:rPr>
        <w:t xml:space="preserve"> and then pan around by holding right-mouse button or page up/page down/CTRL-cursor keys</w:t>
      </w:r>
      <w:r w:rsidRPr="007156EF">
        <w:rPr>
          <w:i/>
        </w:rPr>
        <w:t>.</w:t>
      </w:r>
    </w:p>
    <w:p w14:paraId="5C145AAC" w14:textId="77777777" w:rsidR="007A7E44" w:rsidRPr="007156EF" w:rsidRDefault="007A7E44" w:rsidP="007A7E44">
      <w:pPr>
        <w:ind w:left="360"/>
        <w:jc w:val="both"/>
        <w:rPr>
          <w:i/>
        </w:rPr>
      </w:pPr>
    </w:p>
    <w:p w14:paraId="13E756BF" w14:textId="77777777" w:rsidR="00334827" w:rsidRPr="007156EF" w:rsidRDefault="009733EA" w:rsidP="007A7E44">
      <w:pPr>
        <w:jc w:val="both"/>
      </w:pPr>
      <w:r w:rsidRPr="007156EF">
        <w:rPr>
          <w:i/>
        </w:rPr>
        <w:t>For more information about standard Orbiter flight keys</w:t>
      </w:r>
      <w:r w:rsidR="008F7A75" w:rsidRPr="007156EF">
        <w:rPr>
          <w:i/>
        </w:rPr>
        <w:t>, view controls,</w:t>
      </w:r>
      <w:r w:rsidRPr="007156EF">
        <w:rPr>
          <w:i/>
        </w:rPr>
        <w:t xml:space="preserve"> and </w:t>
      </w:r>
      <w:r w:rsidR="008E1423" w:rsidRPr="007156EF">
        <w:rPr>
          <w:i/>
        </w:rPr>
        <w:t>standard</w:t>
      </w:r>
      <w:r w:rsidR="001F5A07" w:rsidRPr="007156EF">
        <w:rPr>
          <w:i/>
        </w:rPr>
        <w:t xml:space="preserve"> ship controls</w:t>
      </w:r>
      <w:r w:rsidR="008F2D68" w:rsidRPr="007156EF">
        <w:rPr>
          <w:i/>
        </w:rPr>
        <w:t xml:space="preserve"> please</w:t>
      </w:r>
      <w:r w:rsidRPr="007156EF">
        <w:rPr>
          <w:i/>
        </w:rPr>
        <w:t xml:space="preserve"> refer to</w:t>
      </w:r>
      <w:r w:rsidR="00C33605" w:rsidRPr="007156EF">
        <w:rPr>
          <w:i/>
        </w:rPr>
        <w:t xml:space="preserve"> </w:t>
      </w:r>
      <w:r w:rsidR="00491F5C" w:rsidRPr="007156EF">
        <w:rPr>
          <w:i/>
        </w:rPr>
        <w:t xml:space="preserve">the </w:t>
      </w:r>
      <w:r w:rsidR="00FB7A57" w:rsidRPr="007156EF">
        <w:rPr>
          <w:i/>
        </w:rPr>
        <w:t xml:space="preserve">standard </w:t>
      </w:r>
      <w:r w:rsidRPr="007156EF">
        <w:rPr>
          <w:rFonts w:ascii="Courier New" w:hAnsi="Courier New" w:cs="Courier New"/>
          <w:i/>
        </w:rPr>
        <w:t>C:\Orbiter\Doc\DeltaGlider.pdf</w:t>
      </w:r>
      <w:r w:rsidRPr="007156EF">
        <w:rPr>
          <w:i/>
        </w:rPr>
        <w:t xml:space="preserve"> </w:t>
      </w:r>
      <w:r w:rsidR="00C33605" w:rsidRPr="007156EF">
        <w:rPr>
          <w:i/>
        </w:rPr>
        <w:t xml:space="preserve">and </w:t>
      </w:r>
      <w:r w:rsidR="00C33605" w:rsidRPr="007156EF">
        <w:rPr>
          <w:rFonts w:ascii="Courier New" w:hAnsi="Courier New" w:cs="Courier New"/>
          <w:i/>
        </w:rPr>
        <w:t>C:\Orbiter\Doc\Orbiter.pdf</w:t>
      </w:r>
      <w:r w:rsidR="00C33605" w:rsidRPr="007156EF">
        <w:rPr>
          <w:i/>
        </w:rPr>
        <w:t xml:space="preserve"> </w:t>
      </w:r>
      <w:r w:rsidRPr="007156EF">
        <w:rPr>
          <w:i/>
        </w:rPr>
        <w:t>file</w:t>
      </w:r>
      <w:r w:rsidR="00C33605" w:rsidRPr="007156EF">
        <w:rPr>
          <w:i/>
        </w:rPr>
        <w:t>s</w:t>
      </w:r>
      <w:r w:rsidRPr="007156EF">
        <w:rPr>
          <w:i/>
        </w:rPr>
        <w:t xml:space="preserve"> installed with Orbiter.</w:t>
      </w:r>
      <w:r w:rsidR="008F100F" w:rsidRPr="007156EF">
        <w:rPr>
          <w:i/>
        </w:rPr>
        <w:t xml:space="preserve">  </w:t>
      </w:r>
    </w:p>
    <w:p w14:paraId="2CF7A432" w14:textId="77777777" w:rsidR="00334827" w:rsidRDefault="00334827" w:rsidP="00732512">
      <w:pPr>
        <w:jc w:val="both"/>
      </w:pPr>
    </w:p>
    <w:p w14:paraId="3362DE98" w14:textId="77777777" w:rsidR="002D48DB" w:rsidRDefault="002D48DB" w:rsidP="00732512">
      <w:pPr>
        <w:jc w:val="both"/>
      </w:pPr>
      <w:r>
        <w:t xml:space="preserve">Although not required, the key to efficiently flying </w:t>
      </w:r>
      <w:r w:rsidR="00CA6693">
        <w:t>you</w:t>
      </w:r>
      <w:r w:rsidR="00142A9E">
        <w:t>r</w:t>
      </w:r>
      <w:r w:rsidR="00CA6693">
        <w:t xml:space="preserve"> XR vessel</w:t>
      </w:r>
      <w:r>
        <w:t xml:space="preserve"> into LEO ("Low-Earth Orbit") is to use your air-breathing SCRAM engines for as long as possible before using your main engines for orbit insertion.  A SCRAMJET is a variant of the conventional RAMJET engine</w:t>
      </w:r>
      <w:r w:rsidR="00F849A7">
        <w:t xml:space="preserve"> (</w:t>
      </w:r>
      <w:r w:rsidR="00F849A7" w:rsidRPr="00F849A7">
        <w:rPr>
          <w:i/>
        </w:rPr>
        <w:t>Supersonic</w:t>
      </w:r>
      <w:r w:rsidR="00F849A7">
        <w:t xml:space="preserve"> RAMJET)</w:t>
      </w:r>
      <w:r>
        <w:t>.  Unlike jet engines, RAMJET engines have no compressor to compress the incoming air -- air is "rammed" into the diffuser where it is compressed and ignited with injected fuel.  As such, SCRAM engines ar</w:t>
      </w:r>
      <w:r w:rsidR="005C7465">
        <w:t xml:space="preserve">e ineffective at low velocities </w:t>
      </w:r>
      <w:r>
        <w:t xml:space="preserve">or even high velocities if the atmosphere is too thin.  </w:t>
      </w:r>
    </w:p>
    <w:p w14:paraId="73022B2F" w14:textId="77777777" w:rsidR="002D48DB" w:rsidRDefault="002D48DB" w:rsidP="00732512">
      <w:pPr>
        <w:jc w:val="both"/>
      </w:pPr>
    </w:p>
    <w:p w14:paraId="353F8C3B" w14:textId="77777777" w:rsidR="003E6C75" w:rsidRDefault="002D48DB" w:rsidP="00732512">
      <w:pPr>
        <w:jc w:val="both"/>
      </w:pPr>
      <w:r>
        <w:t xml:space="preserve">If you fly too low you will waste fuel by generating excessive heat, possibly even damaging the ship if hull temperatures get too high.  On the other hand, if you fly too high you will decrease SCRAM engine thrust and efficiency because there will be insufficient oxygen being rammed into the SCRAM intakes.  The key to </w:t>
      </w:r>
      <w:r w:rsidR="00C8732E">
        <w:t xml:space="preserve">efficient flight </w:t>
      </w:r>
      <w:r>
        <w:t>is to gradually increase altitude as velocity increases, keeping dynamic pressure high enough to feed the SCRAM engines but low enough to not create excessive drag</w:t>
      </w:r>
      <w:r w:rsidR="00DB6E42">
        <w:t xml:space="preserve"> and heat.  </w:t>
      </w:r>
    </w:p>
    <w:p w14:paraId="61F38B79" w14:textId="77777777" w:rsidR="003E6C75" w:rsidRDefault="003E6C75" w:rsidP="00732512">
      <w:pPr>
        <w:jc w:val="both"/>
      </w:pPr>
    </w:p>
    <w:p w14:paraId="573A8B34" w14:textId="77777777" w:rsidR="007762CD" w:rsidRDefault="003E6C75" w:rsidP="00732512">
      <w:pPr>
        <w:jc w:val="both"/>
      </w:pPr>
      <w:r>
        <w:t>To track your SCRAM engine efficiency</w:t>
      </w:r>
      <w:r w:rsidR="007762CD">
        <w:t>, refer to the SCRAM TSFC/Fuel Flow gauge on the main panel; for TSFC, lower values are better.</w:t>
      </w:r>
    </w:p>
    <w:p w14:paraId="7BFB3975" w14:textId="77777777" w:rsidR="007762CD" w:rsidRDefault="007762CD" w:rsidP="00732512">
      <w:pPr>
        <w:jc w:val="both"/>
      </w:pPr>
    </w:p>
    <w:p w14:paraId="6FD82919" w14:textId="77777777" w:rsidR="007762CD" w:rsidRDefault="007762CD" w:rsidP="00732512">
      <w:pPr>
        <w:jc w:val="both"/>
      </w:pPr>
    </w:p>
    <w:p w14:paraId="52AD9DFD" w14:textId="77777777" w:rsidR="007762CD" w:rsidRDefault="00212FE8" w:rsidP="007762CD">
      <w:pPr>
        <w:jc w:val="center"/>
      </w:pPr>
      <w:r>
        <w:lastRenderedPageBreak/>
        <w:pict w14:anchorId="5BD34E08">
          <v:shape id="_x0000_i1035" type="#_x0000_t75" style="width:84pt;height:111pt">
            <v:imagedata r:id="rId44" o:title="SCRAM Panel"/>
          </v:shape>
        </w:pict>
      </w:r>
    </w:p>
    <w:p w14:paraId="6992E121" w14:textId="77777777" w:rsidR="007762CD" w:rsidRDefault="007762CD" w:rsidP="007762CD">
      <w:pPr>
        <w:jc w:val="center"/>
      </w:pPr>
    </w:p>
    <w:p w14:paraId="42D3903F" w14:textId="77777777" w:rsidR="007762CD" w:rsidRDefault="007762CD" w:rsidP="007762CD">
      <w:pPr>
        <w:jc w:val="center"/>
        <w:rPr>
          <w:sz w:val="24"/>
        </w:rPr>
      </w:pPr>
      <w:r>
        <w:rPr>
          <w:sz w:val="24"/>
        </w:rPr>
        <w:t xml:space="preserve">SCRAM TSFC and Fuel Flow Gauge on the </w:t>
      </w:r>
      <w:r w:rsidR="00E05B2C">
        <w:rPr>
          <w:sz w:val="24"/>
        </w:rPr>
        <w:t>Main</w:t>
      </w:r>
      <w:r>
        <w:rPr>
          <w:sz w:val="24"/>
        </w:rPr>
        <w:t xml:space="preserve"> Panel</w:t>
      </w:r>
    </w:p>
    <w:p w14:paraId="495191E2" w14:textId="77777777" w:rsidR="007762CD" w:rsidRPr="007762CD" w:rsidRDefault="007762CD" w:rsidP="007762CD">
      <w:pPr>
        <w:jc w:val="center"/>
        <w:rPr>
          <w:sz w:val="24"/>
        </w:rPr>
      </w:pPr>
    </w:p>
    <w:p w14:paraId="59567280" w14:textId="77777777" w:rsidR="007762CD" w:rsidRDefault="007762CD" w:rsidP="007762CD">
      <w:pPr>
        <w:jc w:val="center"/>
      </w:pPr>
    </w:p>
    <w:p w14:paraId="64738BD0" w14:textId="77777777" w:rsidR="002D48DB" w:rsidRDefault="007762CD" w:rsidP="00732512">
      <w:pPr>
        <w:jc w:val="both"/>
      </w:pPr>
      <w:r>
        <w:t>Similarly, when firing the main engines</w:t>
      </w:r>
      <w:r w:rsidR="006B630C">
        <w:t>,</w:t>
      </w:r>
      <w:r>
        <w:t xml:space="preserve"> you may r</w:t>
      </w:r>
      <w:r w:rsidR="00DB6E42">
        <w:t>efer to the TSFC (</w:t>
      </w:r>
      <w:r w:rsidR="002D48DB" w:rsidRPr="00DB6E42">
        <w:rPr>
          <w:i/>
        </w:rPr>
        <w:t>Thrust-Specific Fuel Consumption</w:t>
      </w:r>
      <w:r w:rsidR="002D48DB">
        <w:t xml:space="preserve">) gauge </w:t>
      </w:r>
      <w:r w:rsidR="003D4AB0">
        <w:t xml:space="preserve">on the </w:t>
      </w:r>
      <w:r w:rsidR="003D4AB0">
        <w:rPr>
          <w:i/>
        </w:rPr>
        <w:t xml:space="preserve">MAIN/HOVER </w:t>
      </w:r>
      <w:r w:rsidR="003D4AB0">
        <w:t xml:space="preserve">display </w:t>
      </w:r>
      <w:r w:rsidR="0031534A">
        <w:t xml:space="preserve">on the lower panel </w:t>
      </w:r>
      <w:r w:rsidR="002D48DB">
        <w:t xml:space="preserve">to show how much </w:t>
      </w:r>
      <w:r w:rsidR="00656C2E">
        <w:t xml:space="preserve">fuel is consumed to produce a given amount of thrust: </w:t>
      </w:r>
      <w:r w:rsidR="002D48DB">
        <w:t>lower values are better.</w:t>
      </w:r>
    </w:p>
    <w:p w14:paraId="3FC7994F" w14:textId="77777777" w:rsidR="003D4AB0" w:rsidRDefault="003D4AB0" w:rsidP="002D48DB"/>
    <w:p w14:paraId="67513101" w14:textId="77777777" w:rsidR="008F0D1F" w:rsidRDefault="008F0D1F" w:rsidP="002D48DB"/>
    <w:p w14:paraId="30D1F43E" w14:textId="77777777" w:rsidR="00555816" w:rsidRDefault="00212FE8" w:rsidP="003D4AB0">
      <w:pPr>
        <w:jc w:val="center"/>
      </w:pPr>
      <w:r>
        <w:pict w14:anchorId="54656C43">
          <v:shape id="_x0000_i1036" type="#_x0000_t75" style="width:87pt;height:112.8pt">
            <v:imagedata r:id="rId45" o:title="XR5 MainHover"/>
          </v:shape>
        </w:pict>
      </w:r>
    </w:p>
    <w:p w14:paraId="0193B230" w14:textId="77777777" w:rsidR="003D4AB0" w:rsidRDefault="003D4AB0" w:rsidP="003D4AB0">
      <w:pPr>
        <w:jc w:val="center"/>
      </w:pPr>
    </w:p>
    <w:p w14:paraId="1A278FBD" w14:textId="77777777" w:rsidR="003D4AB0" w:rsidRPr="00F35D74" w:rsidRDefault="00000A08" w:rsidP="003D4AB0">
      <w:pPr>
        <w:jc w:val="center"/>
        <w:rPr>
          <w:i/>
          <w:sz w:val="24"/>
        </w:rPr>
      </w:pPr>
      <w:r>
        <w:rPr>
          <w:i/>
          <w:sz w:val="24"/>
        </w:rPr>
        <w:t xml:space="preserve">Main/Hover </w:t>
      </w:r>
      <w:r w:rsidR="003D4AB0" w:rsidRPr="00F35D74">
        <w:rPr>
          <w:i/>
          <w:sz w:val="24"/>
        </w:rPr>
        <w:t xml:space="preserve">TSFC </w:t>
      </w:r>
      <w:r>
        <w:rPr>
          <w:i/>
          <w:sz w:val="24"/>
        </w:rPr>
        <w:t>and</w:t>
      </w:r>
      <w:r w:rsidR="003D4AB0" w:rsidRPr="00F35D74">
        <w:rPr>
          <w:i/>
          <w:sz w:val="24"/>
        </w:rPr>
        <w:t xml:space="preserve"> Fuel Flow Gauge</w:t>
      </w:r>
      <w:r w:rsidR="00334827" w:rsidRPr="00F35D74">
        <w:rPr>
          <w:i/>
          <w:sz w:val="24"/>
        </w:rPr>
        <w:t xml:space="preserve"> on the Lower Panel</w:t>
      </w:r>
    </w:p>
    <w:p w14:paraId="7AC21741" w14:textId="77777777" w:rsidR="00555816" w:rsidRDefault="00555816" w:rsidP="002D48DB"/>
    <w:p w14:paraId="03031CE7" w14:textId="77777777" w:rsidR="00DD01CF" w:rsidRDefault="00DD01CF" w:rsidP="002D48DB"/>
    <w:p w14:paraId="29788497" w14:textId="77777777" w:rsidR="003D4AB0" w:rsidRPr="000255CA" w:rsidRDefault="003D4AB0" w:rsidP="00732512">
      <w:pPr>
        <w:jc w:val="both"/>
      </w:pPr>
      <w:r>
        <w:t xml:space="preserve">The white horizontal line on the TSFC gauge shows the TSFC of the main and hover engines in a vacuum; i.e., it is the </w:t>
      </w:r>
      <w:r>
        <w:rPr>
          <w:i/>
        </w:rPr>
        <w:t xml:space="preserve">maximum efficiency </w:t>
      </w:r>
      <w:r>
        <w:t>line.  The two fuel flow gauges to the right of the TSFC</w:t>
      </w:r>
      <w:r w:rsidR="000255CA">
        <w:t xml:space="preserve"> show </w:t>
      </w:r>
      <w:r w:rsidR="00AE28A9">
        <w:t xml:space="preserve">the </w:t>
      </w:r>
      <w:r w:rsidR="000255CA">
        <w:t xml:space="preserve">fuel flow </w:t>
      </w:r>
      <w:r w:rsidR="00AE28A9">
        <w:t xml:space="preserve">rates </w:t>
      </w:r>
      <w:r w:rsidR="00AD2B2B">
        <w:t xml:space="preserve">of </w:t>
      </w:r>
      <w:r w:rsidR="000255CA">
        <w:t xml:space="preserve">the </w:t>
      </w:r>
      <w:r w:rsidR="000255CA">
        <w:rPr>
          <w:i/>
        </w:rPr>
        <w:t xml:space="preserve">main </w:t>
      </w:r>
      <w:r w:rsidR="000255CA">
        <w:t xml:space="preserve">and </w:t>
      </w:r>
      <w:r w:rsidR="000255CA">
        <w:rPr>
          <w:i/>
        </w:rPr>
        <w:t xml:space="preserve">hover </w:t>
      </w:r>
      <w:r w:rsidR="000255CA">
        <w:t>engines, resp</w:t>
      </w:r>
      <w:r w:rsidR="003F4293">
        <w:t>ectively, in kilograms-per-second.</w:t>
      </w:r>
    </w:p>
    <w:p w14:paraId="0F8350F4" w14:textId="77777777" w:rsidR="002D48DB" w:rsidRDefault="002D48DB" w:rsidP="00732512">
      <w:pPr>
        <w:jc w:val="both"/>
      </w:pPr>
    </w:p>
    <w:p w14:paraId="3BC55EAF" w14:textId="77777777" w:rsidR="00606DBA" w:rsidRDefault="002D48DB" w:rsidP="00732512">
      <w:pPr>
        <w:jc w:val="both"/>
      </w:pPr>
      <w:r>
        <w:t xml:space="preserve">A key gauge to </w:t>
      </w:r>
      <w:r w:rsidR="00E677A3">
        <w:t xml:space="preserve">watch </w:t>
      </w:r>
      <w:r>
        <w:t xml:space="preserve">during </w:t>
      </w:r>
      <w:r w:rsidR="003C314B">
        <w:t xml:space="preserve">SCRAM </w:t>
      </w:r>
      <w:r>
        <w:t xml:space="preserve">ascent is the </w:t>
      </w:r>
      <w:r w:rsidRPr="00606DBA">
        <w:rPr>
          <w:i/>
        </w:rPr>
        <w:t>Dynamic Pressure</w:t>
      </w:r>
      <w:r w:rsidR="00606DBA">
        <w:t xml:space="preserve"> gauge on the main panel.</w:t>
      </w:r>
    </w:p>
    <w:p w14:paraId="1DCE2256" w14:textId="77777777" w:rsidR="00606DBA" w:rsidRDefault="00606DBA" w:rsidP="002D48DB"/>
    <w:p w14:paraId="08081104" w14:textId="77777777" w:rsidR="008F0D1F" w:rsidRDefault="008F0D1F" w:rsidP="002D48DB"/>
    <w:p w14:paraId="38817CC7" w14:textId="77777777" w:rsidR="00606DBA" w:rsidRDefault="00212FE8" w:rsidP="00606DBA">
      <w:pPr>
        <w:jc w:val="center"/>
      </w:pPr>
      <w:r>
        <w:pict w14:anchorId="51F71AA2">
          <v:shape id="_x0000_i1037" type="#_x0000_t75" style="width:45pt;height:133.2pt">
            <v:imagedata r:id="rId46" o:title="dynp"/>
          </v:shape>
        </w:pict>
      </w:r>
    </w:p>
    <w:p w14:paraId="5A9CAC38" w14:textId="77777777" w:rsidR="001812E2" w:rsidRDefault="001812E2" w:rsidP="00606DBA">
      <w:pPr>
        <w:jc w:val="center"/>
      </w:pPr>
    </w:p>
    <w:p w14:paraId="4787B696" w14:textId="77777777" w:rsidR="001812E2" w:rsidRPr="00F35D74" w:rsidRDefault="001812E2" w:rsidP="00606DBA">
      <w:pPr>
        <w:jc w:val="center"/>
        <w:rPr>
          <w:i/>
          <w:sz w:val="24"/>
        </w:rPr>
      </w:pPr>
      <w:r w:rsidRPr="00F35D74">
        <w:rPr>
          <w:i/>
          <w:sz w:val="24"/>
        </w:rPr>
        <w:t>Dynamic Pressure Gauge</w:t>
      </w:r>
      <w:r w:rsidR="00014533" w:rsidRPr="00F35D74">
        <w:rPr>
          <w:i/>
          <w:sz w:val="24"/>
        </w:rPr>
        <w:t xml:space="preserve"> showing pressure in </w:t>
      </w:r>
      <w:r w:rsidR="00690A33" w:rsidRPr="00F35D74">
        <w:rPr>
          <w:i/>
          <w:sz w:val="24"/>
        </w:rPr>
        <w:t>k</w:t>
      </w:r>
      <w:r w:rsidR="00612755">
        <w:rPr>
          <w:i/>
          <w:sz w:val="24"/>
        </w:rPr>
        <w:t>ilopascals</w:t>
      </w:r>
    </w:p>
    <w:p w14:paraId="3C7474F4" w14:textId="77777777" w:rsidR="00606DBA" w:rsidRDefault="00606DBA" w:rsidP="002D48DB"/>
    <w:p w14:paraId="5AB79406" w14:textId="77777777" w:rsidR="001812E2" w:rsidRDefault="001812E2" w:rsidP="002D48DB"/>
    <w:p w14:paraId="4FB68CC9" w14:textId="77777777" w:rsidR="002D48DB" w:rsidRDefault="00606DBA" w:rsidP="00732512">
      <w:pPr>
        <w:jc w:val="both"/>
      </w:pPr>
      <w:r>
        <w:t>Try to k</w:t>
      </w:r>
      <w:r w:rsidR="002D48DB">
        <w:t xml:space="preserve">eep the dynamic pressure between 8 and 20 kPa </w:t>
      </w:r>
      <w:r w:rsidR="00E230F4">
        <w:t>(</w:t>
      </w:r>
      <w:r w:rsidR="00E230F4">
        <w:rPr>
          <w:i/>
        </w:rPr>
        <w:t xml:space="preserve">kilopascals) </w:t>
      </w:r>
      <w:r w:rsidR="002D48DB">
        <w:t xml:space="preserve">initially, depending on velocity.  This </w:t>
      </w:r>
      <w:r w:rsidR="0052718E">
        <w:t>will supply</w:t>
      </w:r>
      <w:r w:rsidR="002D48DB">
        <w:t xml:space="preserve"> the SCRAM engines enough oxygen without the ship being too low in the atmosphere and generating excessive heat, which wastes fuel.  If you fly your ascent correctly you should be able to reach </w:t>
      </w:r>
      <w:r w:rsidR="003B6F3D">
        <w:t>Mach</w:t>
      </w:r>
      <w:r w:rsidR="002D48DB">
        <w:t xml:space="preserve"> </w:t>
      </w:r>
      <w:r w:rsidR="00612755">
        <w:t>17-</w:t>
      </w:r>
      <w:r w:rsidR="00407154">
        <w:t>20</w:t>
      </w:r>
      <w:r w:rsidR="002D48DB">
        <w:t xml:space="preserve"> before </w:t>
      </w:r>
      <w:r w:rsidR="00EC5D57">
        <w:t xml:space="preserve">the engines reach their operational limit and you shut </w:t>
      </w:r>
      <w:r w:rsidR="002D48DB">
        <w:t xml:space="preserve">down the SCRAM engines and </w:t>
      </w:r>
      <w:r w:rsidR="009F75E2">
        <w:t xml:space="preserve">switch </w:t>
      </w:r>
      <w:r w:rsidR="002D48DB">
        <w:t>to the main engines for orbit insertion.</w:t>
      </w:r>
    </w:p>
    <w:p w14:paraId="2943D65C" w14:textId="77777777" w:rsidR="002D48DB" w:rsidRDefault="002D48DB" w:rsidP="00732512">
      <w:pPr>
        <w:jc w:val="both"/>
      </w:pPr>
    </w:p>
    <w:p w14:paraId="2A834B02" w14:textId="77777777" w:rsidR="00360F30" w:rsidRDefault="002D48DB" w:rsidP="00732512">
      <w:pPr>
        <w:jc w:val="both"/>
      </w:pPr>
      <w:r>
        <w:t xml:space="preserve">Another </w:t>
      </w:r>
      <w:r w:rsidR="00360F30">
        <w:t xml:space="preserve">important </w:t>
      </w:r>
      <w:r>
        <w:t xml:space="preserve">gauge to watch </w:t>
      </w:r>
      <w:r w:rsidR="00360F30">
        <w:t xml:space="preserve">during SCRAM ascent </w:t>
      </w:r>
      <w:r>
        <w:t xml:space="preserve">is the </w:t>
      </w:r>
      <w:r w:rsidRPr="00360F30">
        <w:rPr>
          <w:i/>
        </w:rPr>
        <w:t>SCRAM Diffuser Temp</w:t>
      </w:r>
      <w:r>
        <w:t xml:space="preserve"> gauge; this shows the temperature of the diffuser in each engine where the incoming air is compressed before it is </w:t>
      </w:r>
      <w:r w:rsidR="00037D46">
        <w:t xml:space="preserve">combined with SCRAM fuel and </w:t>
      </w:r>
      <w:r>
        <w:t xml:space="preserve">ignited.  </w:t>
      </w:r>
    </w:p>
    <w:p w14:paraId="09E15F6D" w14:textId="77777777" w:rsidR="001812E2" w:rsidRDefault="001812E2" w:rsidP="00732512">
      <w:pPr>
        <w:jc w:val="both"/>
      </w:pPr>
    </w:p>
    <w:p w14:paraId="261687F4" w14:textId="77777777" w:rsidR="00360F30" w:rsidRDefault="00360F30" w:rsidP="002D48DB"/>
    <w:p w14:paraId="496A6DB0" w14:textId="77777777" w:rsidR="00360F30" w:rsidRDefault="00212FE8" w:rsidP="00F82790">
      <w:pPr>
        <w:keepNext/>
        <w:jc w:val="center"/>
      </w:pPr>
      <w:r>
        <w:lastRenderedPageBreak/>
        <w:pict w14:anchorId="0FC59FF5">
          <v:shape id="_x0000_i1038" type="#_x0000_t75" style="width:138pt;height:51.6pt">
            <v:imagedata r:id="rId47" o:title="SCRAM Diffuser"/>
          </v:shape>
        </w:pict>
      </w:r>
    </w:p>
    <w:p w14:paraId="12FECECF" w14:textId="77777777" w:rsidR="001812E2" w:rsidRDefault="001812E2" w:rsidP="00F82790">
      <w:pPr>
        <w:keepNext/>
        <w:jc w:val="center"/>
      </w:pPr>
    </w:p>
    <w:p w14:paraId="545094D1" w14:textId="77777777" w:rsidR="00360F30" w:rsidRPr="00D864CE" w:rsidRDefault="001812E2" w:rsidP="00F82790">
      <w:pPr>
        <w:keepNext/>
        <w:jc w:val="center"/>
        <w:rPr>
          <w:i/>
          <w:sz w:val="24"/>
        </w:rPr>
      </w:pPr>
      <w:r w:rsidRPr="00D864CE">
        <w:rPr>
          <w:i/>
          <w:sz w:val="24"/>
        </w:rPr>
        <w:t>SCRAM Diffuser Temperature Gauge</w:t>
      </w:r>
    </w:p>
    <w:p w14:paraId="326A09EA" w14:textId="77777777" w:rsidR="00360F30" w:rsidRDefault="00360F30" w:rsidP="002D48DB"/>
    <w:p w14:paraId="290B36BE" w14:textId="77777777" w:rsidR="00F82790" w:rsidRDefault="00F82790" w:rsidP="002D48DB"/>
    <w:p w14:paraId="2E3FDD9B" w14:textId="77777777" w:rsidR="002D48DB" w:rsidRDefault="002D48DB" w:rsidP="00732512">
      <w:pPr>
        <w:jc w:val="both"/>
      </w:pPr>
      <w:r>
        <w:t>The diffuser chamber</w:t>
      </w:r>
      <w:r w:rsidR="001B0DB3">
        <w:t xml:space="preserve"> walls</w:t>
      </w:r>
      <w:r>
        <w:t xml:space="preserve"> are cooled by the cryogenic SCRAM fuel </w:t>
      </w:r>
      <w:r w:rsidR="000A6967">
        <w:t xml:space="preserve">right </w:t>
      </w:r>
      <w:r>
        <w:t>before it is injected; the operational limit of the engines is 8000 K</w:t>
      </w:r>
      <w:r w:rsidR="00DA41EE">
        <w:t>elvin</w:t>
      </w:r>
      <w:r>
        <w:t xml:space="preserve">.  Since the SCRAM engine is a RAMJET variant, the speed of the ship determines the temperature of the compressed air in the diffuser.  As you approach thermal limits the temperature of the compressed freestream approaches the temperature of the ignited fuel/air mixture, and so the thrust produced (and </w:t>
      </w:r>
      <w:r w:rsidR="00226C3A">
        <w:t xml:space="preserve">therefore </w:t>
      </w:r>
      <w:r>
        <w:t xml:space="preserve">engine efficiency) is reduced.  </w:t>
      </w:r>
      <w:r w:rsidR="004101C2">
        <w:t>O</w:t>
      </w:r>
      <w:r>
        <w:t>nce the engines reach their thermal limit they are unable to accelerate the ship any further</w:t>
      </w:r>
      <w:r w:rsidR="00936311">
        <w:t>; a</w:t>
      </w:r>
      <w:r>
        <w:t xml:space="preserve">t that point you should shut down the SCRAM engines and switch to the main engines.  </w:t>
      </w:r>
    </w:p>
    <w:p w14:paraId="63256131" w14:textId="77777777" w:rsidR="009724AF" w:rsidRDefault="009724AF" w:rsidP="00732512">
      <w:pPr>
        <w:jc w:val="both"/>
        <w:rPr>
          <w:i/>
        </w:rPr>
      </w:pPr>
    </w:p>
    <w:p w14:paraId="2C0E857F" w14:textId="0888AD8D" w:rsidR="00267DA3" w:rsidRDefault="009724AF" w:rsidP="00732512">
      <w:pPr>
        <w:jc w:val="both"/>
        <w:rPr>
          <w:i/>
        </w:rPr>
      </w:pPr>
      <w:r>
        <w:rPr>
          <w:i/>
        </w:rPr>
        <w:t xml:space="preserve">Note: the computer will automatically throttle-down the SCRAM engines as the </w:t>
      </w:r>
      <w:r w:rsidR="00C61C4C">
        <w:rPr>
          <w:i/>
        </w:rPr>
        <w:t xml:space="preserve">diffuser </w:t>
      </w:r>
      <w:r w:rsidR="0065076D">
        <w:rPr>
          <w:i/>
        </w:rPr>
        <w:t>temperature approaches 8000 K</w:t>
      </w:r>
      <w:r>
        <w:rPr>
          <w:i/>
        </w:rPr>
        <w:t>elvin, so do</w:t>
      </w:r>
      <w:r w:rsidR="00C61C4C">
        <w:rPr>
          <w:i/>
        </w:rPr>
        <w:t>n’t</w:t>
      </w:r>
      <w:r>
        <w:rPr>
          <w:i/>
        </w:rPr>
        <w:t xml:space="preserve"> be afraid to run the engines right to the edge.  As long as you don’t run the </w:t>
      </w:r>
      <w:r>
        <w:t xml:space="preserve">main </w:t>
      </w:r>
      <w:r>
        <w:rPr>
          <w:i/>
        </w:rPr>
        <w:t xml:space="preserve">engines alongside the SCRAMS the SCRAM engines will never overheat on an ascent running on SCRAM engines alone.  </w:t>
      </w:r>
      <w:r w:rsidRPr="009724AF">
        <w:rPr>
          <w:b/>
          <w:i/>
        </w:rPr>
        <w:t>However, r</w:t>
      </w:r>
      <w:r w:rsidR="002D48DB" w:rsidRPr="009724AF">
        <w:rPr>
          <w:b/>
          <w:i/>
        </w:rPr>
        <w:t xml:space="preserve">emember to close the SCRAM doors </w:t>
      </w:r>
      <w:r w:rsidR="0031496B" w:rsidRPr="009724AF">
        <w:rPr>
          <w:b/>
          <w:i/>
        </w:rPr>
        <w:t xml:space="preserve">(CTRL-G, or use the switch on the upper panel) </w:t>
      </w:r>
      <w:r w:rsidR="00023E95" w:rsidRPr="009724AF">
        <w:rPr>
          <w:b/>
          <w:i/>
        </w:rPr>
        <w:t>before</w:t>
      </w:r>
      <w:r w:rsidR="002D48DB" w:rsidRPr="009724AF">
        <w:rPr>
          <w:b/>
          <w:i/>
        </w:rPr>
        <w:t xml:space="preserve"> you </w:t>
      </w:r>
      <w:r w:rsidR="00CB76D4" w:rsidRPr="009724AF">
        <w:rPr>
          <w:b/>
          <w:i/>
        </w:rPr>
        <w:t>engage the main engines!</w:t>
      </w:r>
      <w:r w:rsidR="00CB76D4">
        <w:rPr>
          <w:i/>
        </w:rPr>
        <w:t xml:space="preserve">  </w:t>
      </w:r>
      <w:r w:rsidR="00503C40">
        <w:rPr>
          <w:i/>
        </w:rPr>
        <w:t>Otherwise,</w:t>
      </w:r>
      <w:r w:rsidR="00CB76D4">
        <w:rPr>
          <w:i/>
        </w:rPr>
        <w:t xml:space="preserve"> the diffuser temperature may exceed </w:t>
      </w:r>
      <w:r w:rsidR="002D48DB" w:rsidRPr="00425743">
        <w:rPr>
          <w:i/>
        </w:rPr>
        <w:t>8000K</w:t>
      </w:r>
      <w:r w:rsidR="00CB76D4">
        <w:rPr>
          <w:i/>
        </w:rPr>
        <w:t xml:space="preserve">, which will overheat </w:t>
      </w:r>
      <w:r w:rsidR="00135F73">
        <w:rPr>
          <w:i/>
        </w:rPr>
        <w:t xml:space="preserve">and </w:t>
      </w:r>
      <w:r w:rsidR="0035387B">
        <w:rPr>
          <w:i/>
        </w:rPr>
        <w:t xml:space="preserve">likely </w:t>
      </w:r>
      <w:r w:rsidR="00135F73">
        <w:rPr>
          <w:i/>
        </w:rPr>
        <w:t xml:space="preserve">damage </w:t>
      </w:r>
      <w:r w:rsidR="00CB76D4">
        <w:rPr>
          <w:i/>
        </w:rPr>
        <w:t>the SCRAM engines</w:t>
      </w:r>
      <w:r w:rsidR="002D48DB" w:rsidRPr="00425743">
        <w:rPr>
          <w:i/>
        </w:rPr>
        <w:t xml:space="preserve">.  </w:t>
      </w:r>
      <w:r w:rsidR="009C7FBF">
        <w:rPr>
          <w:i/>
        </w:rPr>
        <w:lastRenderedPageBreak/>
        <w:t>Excessively o</w:t>
      </w:r>
      <w:r w:rsidR="002D48DB" w:rsidRPr="00425743">
        <w:rPr>
          <w:i/>
        </w:rPr>
        <w:t>verheating the SCRAM engines may cause an explosion and destroy the ship</w:t>
      </w:r>
      <w:r>
        <w:rPr>
          <w:i/>
        </w:rPr>
        <w:t>.</w:t>
      </w:r>
      <w:r w:rsidR="00BC2996">
        <w:rPr>
          <w:rStyle w:val="FootnoteReference"/>
          <w:i/>
        </w:rPr>
        <w:footnoteReference w:id="1"/>
      </w:r>
    </w:p>
    <w:p w14:paraId="442413CE" w14:textId="77777777" w:rsidR="009646D5" w:rsidRDefault="009646D5" w:rsidP="00201BC6"/>
    <w:p w14:paraId="3718A84B" w14:textId="77777777" w:rsidR="00201BC6" w:rsidRDefault="009646D5" w:rsidP="00D864CE">
      <w:pPr>
        <w:jc w:val="both"/>
      </w:pPr>
      <w:r>
        <w:t xml:space="preserve">To monitor your engine thrust and efficiency plus the G forces active on your ship, refer to the </w:t>
      </w:r>
      <w:r>
        <w:rPr>
          <w:i/>
        </w:rPr>
        <w:t xml:space="preserve">Engine Display </w:t>
      </w:r>
      <w:r>
        <w:t>on the main panel (shown below).  The top line shows a gauge from 0-100</w:t>
      </w:r>
      <w:r w:rsidR="00F2245E">
        <w:t>.  The green bars below it</w:t>
      </w:r>
      <w:r>
        <w:t xml:space="preserve"> </w:t>
      </w:r>
      <w:r w:rsidR="00F2245E">
        <w:t xml:space="preserve">indicate </w:t>
      </w:r>
      <w:r>
        <w:t xml:space="preserve">0-100% engine thrust for the </w:t>
      </w:r>
      <w:smartTag w:uri="urn:schemas-microsoft-com:office:smarttags" w:element="place">
        <w:r>
          <w:t>Main</w:t>
        </w:r>
      </w:smartTag>
      <w:r>
        <w:t>, Hover, and SCRAM engines</w:t>
      </w:r>
      <w:r w:rsidR="00DE6B90">
        <w:t>, respectively</w:t>
      </w:r>
      <w:r>
        <w:t xml:space="preserve">.  The green arrow on the </w:t>
      </w:r>
      <w:r w:rsidRPr="000F352C">
        <w:rPr>
          <w:i/>
        </w:rPr>
        <w:t>Effic</w:t>
      </w:r>
      <w:r>
        <w:t xml:space="preserve"> Line shows </w:t>
      </w:r>
      <w:r w:rsidR="005B0608">
        <w:t xml:space="preserve">your </w:t>
      </w:r>
      <w:r>
        <w:t>current main and hover engine</w:t>
      </w:r>
      <w:r w:rsidR="00633E14">
        <w:t xml:space="preserve"> efficiency; r</w:t>
      </w:r>
      <w:r>
        <w:t xml:space="preserve">ocket engines are less efficient when flying in an atmosphere, and so you will see the arrow move to the right toward 100% efficiency as </w:t>
      </w:r>
      <w:r w:rsidR="006A33FB">
        <w:t>static</w:t>
      </w:r>
      <w:r>
        <w:t xml:space="preserve"> pressure </w:t>
      </w:r>
      <w:r w:rsidR="003B5877">
        <w:t xml:space="preserve">decreases </w:t>
      </w:r>
      <w:r>
        <w:t>during ascent</w:t>
      </w:r>
      <w:r w:rsidR="00E25C4D">
        <w:t xml:space="preserve"> in a</w:t>
      </w:r>
      <w:r w:rsidR="008B3536">
        <w:t>n</w:t>
      </w:r>
      <w:r w:rsidR="00E25C4D">
        <w:t xml:space="preserve"> atmosphere</w:t>
      </w:r>
      <w:r>
        <w:rPr>
          <w:rStyle w:val="FootnoteReference"/>
        </w:rPr>
        <w:footnoteReference w:id="2"/>
      </w:r>
      <w:r>
        <w:t>.</w:t>
      </w:r>
    </w:p>
    <w:p w14:paraId="47FD12A6" w14:textId="77777777" w:rsidR="00862C4E" w:rsidRDefault="00862C4E" w:rsidP="00201BC6"/>
    <w:p w14:paraId="52C13622" w14:textId="77777777" w:rsidR="007D2EA8" w:rsidRDefault="007D2EA8" w:rsidP="007D2EA8"/>
    <w:p w14:paraId="5946894C" w14:textId="77777777" w:rsidR="007D2EA8" w:rsidRPr="007D2EA8" w:rsidRDefault="007D2EA8" w:rsidP="007D2EA8"/>
    <w:p w14:paraId="020E0560" w14:textId="77777777" w:rsidR="007D2EA8" w:rsidRDefault="00212FE8" w:rsidP="00691428">
      <w:pPr>
        <w:keepNext/>
        <w:keepLines/>
        <w:jc w:val="center"/>
        <w:rPr>
          <w:i/>
        </w:rPr>
      </w:pPr>
      <w:r>
        <w:rPr>
          <w:i/>
        </w:rPr>
        <w:lastRenderedPageBreak/>
        <w:pict w14:anchorId="2B962B15">
          <v:shape id="_x0000_i1039" type="#_x0000_t75" style="width:196.8pt;height:141.6pt">
            <v:imagedata r:id="rId48" o:title="Engine Display"/>
          </v:shape>
        </w:pict>
      </w:r>
    </w:p>
    <w:p w14:paraId="6EF0E267" w14:textId="77777777" w:rsidR="007D2EA8" w:rsidRDefault="007D2EA8" w:rsidP="00691428">
      <w:pPr>
        <w:keepNext/>
        <w:keepLines/>
        <w:jc w:val="center"/>
        <w:rPr>
          <w:i/>
        </w:rPr>
      </w:pPr>
    </w:p>
    <w:p w14:paraId="2A2A81E8" w14:textId="77777777" w:rsidR="007D2EA8" w:rsidRDefault="007D2EA8" w:rsidP="007D2EA8">
      <w:pPr>
        <w:jc w:val="center"/>
        <w:rPr>
          <w:i/>
          <w:sz w:val="24"/>
        </w:rPr>
      </w:pPr>
      <w:r w:rsidRPr="007D2EA8">
        <w:rPr>
          <w:i/>
          <w:sz w:val="24"/>
        </w:rPr>
        <w:t>Engine Display Gauge</w:t>
      </w:r>
      <w:r>
        <w:rPr>
          <w:i/>
          <w:sz w:val="24"/>
        </w:rPr>
        <w:t xml:space="preserve"> Landed on Earth</w:t>
      </w:r>
    </w:p>
    <w:p w14:paraId="3BC66ED5" w14:textId="77777777" w:rsidR="007D2EA8" w:rsidRDefault="007D2EA8" w:rsidP="007D2EA8">
      <w:pPr>
        <w:rPr>
          <w:i/>
          <w:sz w:val="24"/>
        </w:rPr>
      </w:pPr>
    </w:p>
    <w:p w14:paraId="4696BB25" w14:textId="77777777" w:rsidR="00691428" w:rsidRDefault="00691428" w:rsidP="00D864CE">
      <w:pPr>
        <w:jc w:val="both"/>
        <w:rPr>
          <w:i/>
          <w:sz w:val="24"/>
        </w:rPr>
      </w:pPr>
    </w:p>
    <w:p w14:paraId="1F964526" w14:textId="77777777" w:rsidR="00691428" w:rsidRDefault="00691428" w:rsidP="00D864CE">
      <w:pPr>
        <w:jc w:val="both"/>
      </w:pPr>
      <w:r>
        <w:t>The bottom part of the panel shows the G forces currently active on your ship.  Orbiter use</w:t>
      </w:r>
      <w:r w:rsidR="00DE51AE">
        <w:t>s a left-hand coordinate system</w:t>
      </w:r>
      <w:r>
        <w:t xml:space="preserve">, and so the X axis shows acceleration along the </w:t>
      </w:r>
      <w:r w:rsidR="004C1836">
        <w:t xml:space="preserve">side-to-side </w:t>
      </w:r>
      <w:r>
        <w:t xml:space="preserve">axis, Y shows </w:t>
      </w:r>
      <w:r w:rsidR="00DE51AE">
        <w:t xml:space="preserve">vertical </w:t>
      </w:r>
      <w:r>
        <w:t xml:space="preserve">acceleration (up-down), and Z shows </w:t>
      </w:r>
      <w:r w:rsidR="00DE51AE">
        <w:t>forward/</w:t>
      </w:r>
      <w:r w:rsidR="004920E8">
        <w:t>aft</w:t>
      </w:r>
      <w:r w:rsidR="00DE51AE">
        <w:t xml:space="preserve"> </w:t>
      </w:r>
      <w:r>
        <w:t xml:space="preserve">acceleration.  </w:t>
      </w:r>
      <w:r w:rsidR="00B963C1">
        <w:t>A green arrow</w:t>
      </w:r>
      <w:r>
        <w:t xml:space="preserve"> </w:t>
      </w:r>
      <w:r w:rsidR="003612F9">
        <w:t xml:space="preserve">indicates </w:t>
      </w:r>
      <w:r>
        <w:t>positive acceleration (</w:t>
      </w:r>
      <w:r>
        <w:rPr>
          <w:i/>
        </w:rPr>
        <w:t xml:space="preserve">right </w:t>
      </w:r>
      <w:r>
        <w:t xml:space="preserve">for X axis, </w:t>
      </w:r>
      <w:r>
        <w:rPr>
          <w:i/>
        </w:rPr>
        <w:t xml:space="preserve">up </w:t>
      </w:r>
      <w:r>
        <w:t xml:space="preserve">for Y axis, and </w:t>
      </w:r>
      <w:r>
        <w:rPr>
          <w:i/>
        </w:rPr>
        <w:t xml:space="preserve">forward </w:t>
      </w:r>
      <w:r w:rsidR="00B963C1">
        <w:t>for Z axis), and red</w:t>
      </w:r>
      <w:r>
        <w:t xml:space="preserve"> arrow </w:t>
      </w:r>
      <w:r w:rsidR="003612F9">
        <w:t>indicates</w:t>
      </w:r>
      <w:r>
        <w:t xml:space="preserve"> a negative acceleration</w:t>
      </w:r>
      <w:r w:rsidR="009B292D">
        <w:t xml:space="preserve"> (i.e., “</w:t>
      </w:r>
      <w:r w:rsidR="009B292D" w:rsidRPr="009B292D">
        <w:t>deceleration</w:t>
      </w:r>
      <w:r w:rsidR="009B292D">
        <w:t>”)</w:t>
      </w:r>
      <w:r>
        <w:t>.</w:t>
      </w:r>
    </w:p>
    <w:p w14:paraId="62E779F3" w14:textId="77777777" w:rsidR="006C502D" w:rsidRDefault="006C502D" w:rsidP="00D864CE">
      <w:pPr>
        <w:jc w:val="both"/>
      </w:pPr>
    </w:p>
    <w:p w14:paraId="653E537D" w14:textId="77777777" w:rsidR="006C502D" w:rsidRDefault="006C502D" w:rsidP="00D864CE">
      <w:pPr>
        <w:jc w:val="both"/>
      </w:pPr>
      <w:r>
        <w:t xml:space="preserve">To monitor the fuel quantity remaining in your </w:t>
      </w:r>
      <w:smartTag w:uri="urn:schemas-microsoft-com:office:smarttags" w:element="place">
        <w:r>
          <w:t>Main</w:t>
        </w:r>
      </w:smartTag>
      <w:r>
        <w:t xml:space="preserve">, RCS, and SCRAM tanks refer to the </w:t>
      </w:r>
      <w:r>
        <w:rPr>
          <w:i/>
        </w:rPr>
        <w:t xml:space="preserve">Fuel Display </w:t>
      </w:r>
      <w:r w:rsidR="008E4D59">
        <w:t>as shown below:</w:t>
      </w:r>
    </w:p>
    <w:p w14:paraId="2315D80D" w14:textId="77777777" w:rsidR="00ED6903" w:rsidRDefault="00ED6903" w:rsidP="00691428"/>
    <w:p w14:paraId="180E24F2" w14:textId="77777777" w:rsidR="006C502D" w:rsidRDefault="006C502D" w:rsidP="00691428"/>
    <w:p w14:paraId="71AC108F" w14:textId="77777777" w:rsidR="006C502D" w:rsidRDefault="00212FE8" w:rsidP="000D4B71">
      <w:pPr>
        <w:keepNext/>
        <w:keepLines/>
        <w:jc w:val="center"/>
      </w:pPr>
      <w:r>
        <w:lastRenderedPageBreak/>
        <w:pict w14:anchorId="3AFF9D7F">
          <v:shape id="_x0000_i1040" type="#_x0000_t75" style="width:223.2pt;height:84pt">
            <v:imagedata r:id="rId49" o:title="XR5 Fuel Display"/>
          </v:shape>
        </w:pict>
      </w:r>
    </w:p>
    <w:p w14:paraId="71042413" w14:textId="77777777" w:rsidR="00ED6903" w:rsidRDefault="00ED6903" w:rsidP="000D4B71">
      <w:pPr>
        <w:keepNext/>
        <w:keepLines/>
        <w:jc w:val="center"/>
      </w:pPr>
    </w:p>
    <w:p w14:paraId="46E8DCEC" w14:textId="77777777" w:rsidR="00ED6903" w:rsidRPr="00ED6903" w:rsidRDefault="00C90EB0" w:rsidP="000D4B71">
      <w:pPr>
        <w:keepNext/>
        <w:keepLines/>
        <w:jc w:val="center"/>
        <w:rPr>
          <w:i/>
          <w:sz w:val="24"/>
        </w:rPr>
      </w:pPr>
      <w:r>
        <w:rPr>
          <w:i/>
          <w:sz w:val="24"/>
        </w:rPr>
        <w:t>Fuel Display Gauge w</w:t>
      </w:r>
      <w:r w:rsidR="00ED6903" w:rsidRPr="00ED6903">
        <w:rPr>
          <w:i/>
          <w:sz w:val="24"/>
        </w:rPr>
        <w:t>ith Full Tanks</w:t>
      </w:r>
      <w:r w:rsidR="00B54AD0">
        <w:rPr>
          <w:i/>
          <w:sz w:val="24"/>
        </w:rPr>
        <w:t xml:space="preserve"> on the Vanguard</w:t>
      </w:r>
    </w:p>
    <w:p w14:paraId="6E70127D" w14:textId="77777777" w:rsidR="00ED6903" w:rsidRPr="006C502D" w:rsidRDefault="00ED6903" w:rsidP="00691428"/>
    <w:p w14:paraId="5C822D8F" w14:textId="77777777" w:rsidR="007D2EA8" w:rsidRDefault="007D2EA8" w:rsidP="007D2EA8">
      <w:pPr>
        <w:rPr>
          <w:rStyle w:val="Heading1Char"/>
        </w:rPr>
      </w:pPr>
    </w:p>
    <w:p w14:paraId="091AB360" w14:textId="77777777" w:rsidR="00691428" w:rsidRDefault="00691428" w:rsidP="007D2EA8">
      <w:pPr>
        <w:rPr>
          <w:rStyle w:val="Heading1Char"/>
        </w:rPr>
      </w:pPr>
    </w:p>
    <w:p w14:paraId="606016FB" w14:textId="77777777" w:rsidR="00947567" w:rsidRDefault="00947567" w:rsidP="007D2EA8">
      <w:bookmarkStart w:id="19" w:name="_Toc80454734"/>
      <w:r w:rsidRPr="007D2EA8">
        <w:rPr>
          <w:rStyle w:val="Heading1Char"/>
        </w:rPr>
        <w:t>Structural and Thermal Limits</w:t>
      </w:r>
      <w:bookmarkEnd w:id="19"/>
    </w:p>
    <w:p w14:paraId="615E825C" w14:textId="77777777" w:rsidR="00947567" w:rsidRDefault="00947567" w:rsidP="002D48DB"/>
    <w:p w14:paraId="01BBE1D6" w14:textId="77777777" w:rsidR="00947567" w:rsidRDefault="00947567" w:rsidP="00732512">
      <w:pPr>
        <w:jc w:val="both"/>
      </w:pPr>
      <w:r>
        <w:t xml:space="preserve">This section details the structural and thermal limits of </w:t>
      </w:r>
      <w:r w:rsidR="00FB5D0F">
        <w:t>each XR vessel</w:t>
      </w:r>
      <w:r>
        <w:t xml:space="preserve">; remember that you can disable any </w:t>
      </w:r>
      <w:r w:rsidR="00DF1CE1">
        <w:t xml:space="preserve">or all </w:t>
      </w:r>
      <w:r>
        <w:t>o</w:t>
      </w:r>
      <w:r w:rsidR="00B17EA9">
        <w:t>f</w:t>
      </w:r>
      <w:r>
        <w:t xml:space="preserve"> these limits by editing </w:t>
      </w:r>
      <w:r w:rsidR="00FB5D0F">
        <w:t xml:space="preserve">your vessels configuration file (e.g., </w:t>
      </w:r>
      <w:r w:rsidR="00BC776F">
        <w:rPr>
          <w:rFonts w:ascii="Courier New" w:hAnsi="Courier New"/>
        </w:rPr>
        <w:t>XR5VanguardPrefs</w:t>
      </w:r>
      <w:r w:rsidRPr="00947567">
        <w:rPr>
          <w:rFonts w:ascii="Courier New" w:hAnsi="Courier New"/>
        </w:rPr>
        <w:t>.cfg</w:t>
      </w:r>
      <w:r w:rsidR="00FB5D0F">
        <w:t>).</w:t>
      </w:r>
    </w:p>
    <w:p w14:paraId="1FD37D20" w14:textId="77777777" w:rsidR="00947567" w:rsidRDefault="00947567" w:rsidP="002D48DB"/>
    <w:p w14:paraId="0F73F8D1" w14:textId="77777777" w:rsidR="007110DE" w:rsidRPr="004E5C50" w:rsidRDefault="00F069AD" w:rsidP="00DF6321">
      <w:pPr>
        <w:jc w:val="center"/>
        <w:rPr>
          <w:b/>
          <w:i/>
          <w:sz w:val="24"/>
        </w:rPr>
      </w:pPr>
      <w:r>
        <w:rPr>
          <w:b/>
          <w:i/>
          <w:sz w:val="24"/>
        </w:rPr>
        <w:t xml:space="preserve">XR </w:t>
      </w:r>
      <w:r w:rsidR="004E5C50" w:rsidRPr="004E5C50">
        <w:rPr>
          <w:b/>
          <w:i/>
          <w:sz w:val="24"/>
        </w:rPr>
        <w:t xml:space="preserve">Structural and Thermal </w:t>
      </w:r>
      <w:r w:rsidR="00DF6321" w:rsidRPr="004E5C50">
        <w:rPr>
          <w:b/>
          <w:i/>
          <w:sz w:val="24"/>
        </w:rPr>
        <w:t>Limits</w:t>
      </w:r>
    </w:p>
    <w:p w14:paraId="6F1D1947" w14:textId="77777777" w:rsidR="00DF6321" w:rsidRPr="00DF6321" w:rsidRDefault="00DF6321" w:rsidP="00DF6321">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8"/>
        <w:gridCol w:w="1620"/>
        <w:gridCol w:w="1440"/>
        <w:gridCol w:w="1620"/>
      </w:tblGrid>
      <w:tr w:rsidR="00DD2C9A" w14:paraId="1D3D262E" w14:textId="77777777" w:rsidTr="00DD2C9A">
        <w:tc>
          <w:tcPr>
            <w:tcW w:w="4248" w:type="dxa"/>
          </w:tcPr>
          <w:p w14:paraId="4A5FB134" w14:textId="77777777" w:rsidR="00DD2C9A" w:rsidRPr="00DD2C9A" w:rsidRDefault="00DD2C9A" w:rsidP="00DD2C9A">
            <w:pPr>
              <w:jc w:val="center"/>
              <w:rPr>
                <w:rFonts w:ascii="Arial" w:hAnsi="Arial" w:cs="Arial"/>
                <w:b/>
              </w:rPr>
            </w:pPr>
            <w:r w:rsidRPr="00DD2C9A">
              <w:rPr>
                <w:rFonts w:ascii="Arial" w:hAnsi="Arial" w:cs="Arial"/>
                <w:b/>
              </w:rPr>
              <w:t>Description</w:t>
            </w:r>
          </w:p>
        </w:tc>
        <w:tc>
          <w:tcPr>
            <w:tcW w:w="1620" w:type="dxa"/>
          </w:tcPr>
          <w:p w14:paraId="541DEDD5" w14:textId="77777777" w:rsidR="00DD2C9A" w:rsidRPr="00D65686" w:rsidRDefault="00DD2C9A" w:rsidP="00DD2C9A">
            <w:pPr>
              <w:jc w:val="center"/>
              <w:rPr>
                <w:rFonts w:ascii="Arial" w:hAnsi="Arial" w:cs="Arial"/>
                <w:b/>
                <w:color w:val="339966"/>
              </w:rPr>
            </w:pPr>
            <w:r w:rsidRPr="00D65686">
              <w:rPr>
                <w:rFonts w:ascii="Arial" w:hAnsi="Arial" w:cs="Arial"/>
                <w:b/>
                <w:color w:val="339966"/>
              </w:rPr>
              <w:t>DG-XR1</w:t>
            </w:r>
          </w:p>
        </w:tc>
        <w:tc>
          <w:tcPr>
            <w:tcW w:w="1440" w:type="dxa"/>
          </w:tcPr>
          <w:p w14:paraId="1B39EB55" w14:textId="77777777" w:rsidR="00DD2C9A" w:rsidRPr="00FB7B18" w:rsidRDefault="00DD2C9A" w:rsidP="00DD2C9A">
            <w:pPr>
              <w:jc w:val="center"/>
              <w:rPr>
                <w:rFonts w:ascii="Arial" w:hAnsi="Arial" w:cs="Arial"/>
                <w:b/>
                <w:color w:val="800080"/>
              </w:rPr>
            </w:pPr>
            <w:r w:rsidRPr="00FB7B18">
              <w:rPr>
                <w:rFonts w:ascii="Arial" w:hAnsi="Arial" w:cs="Arial"/>
                <w:b/>
                <w:color w:val="800080"/>
              </w:rPr>
              <w:t>XR2 Ravenstar</w:t>
            </w:r>
          </w:p>
        </w:tc>
        <w:tc>
          <w:tcPr>
            <w:tcW w:w="1620" w:type="dxa"/>
          </w:tcPr>
          <w:p w14:paraId="1805E563" w14:textId="77777777" w:rsidR="00D65686" w:rsidRDefault="00DD2C9A" w:rsidP="00DD2C9A">
            <w:pPr>
              <w:jc w:val="center"/>
              <w:rPr>
                <w:rFonts w:ascii="Arial" w:hAnsi="Arial" w:cs="Arial"/>
                <w:b/>
                <w:color w:val="0000FF"/>
              </w:rPr>
            </w:pPr>
            <w:r w:rsidRPr="00D65686">
              <w:rPr>
                <w:rFonts w:ascii="Arial" w:hAnsi="Arial" w:cs="Arial"/>
                <w:b/>
                <w:color w:val="0000FF"/>
              </w:rPr>
              <w:t>XR5</w:t>
            </w:r>
          </w:p>
          <w:p w14:paraId="353DC1B6" w14:textId="77777777" w:rsidR="00DD2C9A" w:rsidRPr="00D65686" w:rsidRDefault="00DD2C9A" w:rsidP="00DD2C9A">
            <w:pPr>
              <w:jc w:val="center"/>
              <w:rPr>
                <w:rFonts w:ascii="Arial" w:hAnsi="Arial" w:cs="Arial"/>
                <w:b/>
                <w:color w:val="0000FF"/>
              </w:rPr>
            </w:pPr>
            <w:r w:rsidRPr="00D65686">
              <w:rPr>
                <w:rFonts w:ascii="Arial" w:hAnsi="Arial" w:cs="Arial"/>
                <w:b/>
                <w:color w:val="0000FF"/>
              </w:rPr>
              <w:t xml:space="preserve"> Vanguard</w:t>
            </w:r>
          </w:p>
        </w:tc>
      </w:tr>
      <w:tr w:rsidR="00D65686" w14:paraId="06F9DD38" w14:textId="77777777" w:rsidTr="00DD2C9A">
        <w:tc>
          <w:tcPr>
            <w:tcW w:w="4248" w:type="dxa"/>
          </w:tcPr>
          <w:p w14:paraId="4DEE7BFE" w14:textId="77777777" w:rsidR="00D65686" w:rsidRPr="007A797D" w:rsidRDefault="00D65686" w:rsidP="007110DE">
            <w:pPr>
              <w:rPr>
                <w:rFonts w:ascii="Arial" w:hAnsi="Arial" w:cs="Arial"/>
              </w:rPr>
            </w:pPr>
            <w:r w:rsidRPr="007A797D">
              <w:rPr>
                <w:rFonts w:ascii="Arial" w:hAnsi="Arial" w:cs="Arial"/>
              </w:rPr>
              <w:t>Max positive wing load</w:t>
            </w:r>
          </w:p>
          <w:p w14:paraId="51178B7A" w14:textId="77777777" w:rsidR="00D65686" w:rsidRPr="007A797D" w:rsidRDefault="00D65686" w:rsidP="002D48DB">
            <w:pPr>
              <w:rPr>
                <w:rFonts w:ascii="Arial" w:hAnsi="Arial" w:cs="Arial"/>
              </w:rPr>
            </w:pPr>
          </w:p>
        </w:tc>
        <w:tc>
          <w:tcPr>
            <w:tcW w:w="1620" w:type="dxa"/>
          </w:tcPr>
          <w:p w14:paraId="0F4E96BF"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17000 N/m^2  </w:t>
            </w:r>
          </w:p>
        </w:tc>
        <w:tc>
          <w:tcPr>
            <w:tcW w:w="1440" w:type="dxa"/>
          </w:tcPr>
          <w:p w14:paraId="54F9E58B"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17000 N/m^2  </w:t>
            </w:r>
          </w:p>
        </w:tc>
        <w:tc>
          <w:tcPr>
            <w:tcW w:w="1620" w:type="dxa"/>
          </w:tcPr>
          <w:p w14:paraId="11E7DC44"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17000 N/m^2  </w:t>
            </w:r>
          </w:p>
        </w:tc>
      </w:tr>
      <w:tr w:rsidR="00D65686" w14:paraId="2A4EB10E" w14:textId="77777777" w:rsidTr="00DD2C9A">
        <w:tc>
          <w:tcPr>
            <w:tcW w:w="4248" w:type="dxa"/>
          </w:tcPr>
          <w:p w14:paraId="3AA86FE1" w14:textId="77777777" w:rsidR="00D65686" w:rsidRPr="007A797D" w:rsidRDefault="00D65686" w:rsidP="002D48DB">
            <w:pPr>
              <w:rPr>
                <w:rFonts w:ascii="Arial" w:hAnsi="Arial" w:cs="Arial"/>
              </w:rPr>
            </w:pPr>
            <w:r w:rsidRPr="007A797D">
              <w:rPr>
                <w:rFonts w:ascii="Arial" w:hAnsi="Arial" w:cs="Arial"/>
              </w:rPr>
              <w:t>Max negative wing load</w:t>
            </w:r>
          </w:p>
        </w:tc>
        <w:tc>
          <w:tcPr>
            <w:tcW w:w="1620" w:type="dxa"/>
          </w:tcPr>
          <w:p w14:paraId="6AD8EFF7" w14:textId="77777777" w:rsidR="00D65686" w:rsidRPr="002B5644" w:rsidRDefault="00D65686" w:rsidP="002917BE">
            <w:pPr>
              <w:jc w:val="right"/>
              <w:rPr>
                <w:rFonts w:ascii="Arial" w:hAnsi="Arial" w:cs="Arial"/>
                <w:color w:val="339966"/>
              </w:rPr>
            </w:pPr>
            <w:r w:rsidRPr="002B5644">
              <w:rPr>
                <w:rFonts w:ascii="Arial" w:hAnsi="Arial" w:cs="Arial"/>
                <w:color w:val="339966"/>
              </w:rPr>
              <w:t>11000 N/m^2</w:t>
            </w:r>
          </w:p>
        </w:tc>
        <w:tc>
          <w:tcPr>
            <w:tcW w:w="1440" w:type="dxa"/>
          </w:tcPr>
          <w:p w14:paraId="1F7ABFC8" w14:textId="77777777" w:rsidR="00D65686" w:rsidRPr="00D65686" w:rsidRDefault="00D65686" w:rsidP="00D65686">
            <w:pPr>
              <w:jc w:val="right"/>
              <w:rPr>
                <w:rFonts w:ascii="Arial" w:hAnsi="Arial" w:cs="Arial"/>
                <w:color w:val="800080"/>
              </w:rPr>
            </w:pPr>
            <w:r w:rsidRPr="00D65686">
              <w:rPr>
                <w:rFonts w:ascii="Arial" w:hAnsi="Arial" w:cs="Arial"/>
                <w:color w:val="800080"/>
              </w:rPr>
              <w:t>11000 N/m^2</w:t>
            </w:r>
          </w:p>
        </w:tc>
        <w:tc>
          <w:tcPr>
            <w:tcW w:w="1620" w:type="dxa"/>
          </w:tcPr>
          <w:p w14:paraId="431C289C" w14:textId="77777777" w:rsidR="00D65686" w:rsidRPr="00D65686" w:rsidRDefault="00D65686" w:rsidP="00D65686">
            <w:pPr>
              <w:jc w:val="right"/>
              <w:rPr>
                <w:rFonts w:ascii="Arial" w:hAnsi="Arial" w:cs="Arial"/>
                <w:color w:val="0000FF"/>
              </w:rPr>
            </w:pPr>
            <w:r w:rsidRPr="00D65686">
              <w:rPr>
                <w:rFonts w:ascii="Arial" w:hAnsi="Arial" w:cs="Arial"/>
                <w:color w:val="0000FF"/>
              </w:rPr>
              <w:t>11000 N/m^2</w:t>
            </w:r>
          </w:p>
        </w:tc>
      </w:tr>
      <w:tr w:rsidR="00D65686" w14:paraId="72155714" w14:textId="77777777" w:rsidTr="00DD2C9A">
        <w:tc>
          <w:tcPr>
            <w:tcW w:w="4248" w:type="dxa"/>
          </w:tcPr>
          <w:p w14:paraId="27EB2B65" w14:textId="77777777" w:rsidR="00D65686" w:rsidRPr="007A797D" w:rsidRDefault="00D65686" w:rsidP="002D48DB">
            <w:pPr>
              <w:rPr>
                <w:rFonts w:ascii="Arial" w:hAnsi="Arial" w:cs="Arial"/>
              </w:rPr>
            </w:pPr>
            <w:r w:rsidRPr="007A797D">
              <w:rPr>
                <w:rFonts w:ascii="Arial" w:hAnsi="Arial" w:cs="Arial"/>
              </w:rPr>
              <w:t>Max dynamic pressure (absolute)</w:t>
            </w:r>
          </w:p>
        </w:tc>
        <w:tc>
          <w:tcPr>
            <w:tcW w:w="1620" w:type="dxa"/>
          </w:tcPr>
          <w:p w14:paraId="03EC9C35" w14:textId="77777777" w:rsidR="00D65686" w:rsidRPr="002B5644" w:rsidRDefault="00D65686" w:rsidP="002917BE">
            <w:pPr>
              <w:jc w:val="right"/>
              <w:rPr>
                <w:rFonts w:ascii="Arial" w:hAnsi="Arial" w:cs="Arial"/>
                <w:color w:val="339966"/>
              </w:rPr>
            </w:pPr>
            <w:r w:rsidRPr="002B5644">
              <w:rPr>
                <w:rFonts w:ascii="Arial" w:hAnsi="Arial" w:cs="Arial"/>
                <w:color w:val="339966"/>
              </w:rPr>
              <w:t>150 kPa</w:t>
            </w:r>
          </w:p>
        </w:tc>
        <w:tc>
          <w:tcPr>
            <w:tcW w:w="1440" w:type="dxa"/>
          </w:tcPr>
          <w:p w14:paraId="273160EA" w14:textId="77777777" w:rsidR="00D65686" w:rsidRPr="00D65686" w:rsidRDefault="00D65686" w:rsidP="00D65686">
            <w:pPr>
              <w:jc w:val="right"/>
              <w:rPr>
                <w:rFonts w:ascii="Arial" w:hAnsi="Arial" w:cs="Arial"/>
                <w:color w:val="800080"/>
              </w:rPr>
            </w:pPr>
            <w:r w:rsidRPr="00D65686">
              <w:rPr>
                <w:rFonts w:ascii="Arial" w:hAnsi="Arial" w:cs="Arial"/>
                <w:color w:val="800080"/>
              </w:rPr>
              <w:t>150 kPa</w:t>
            </w:r>
          </w:p>
        </w:tc>
        <w:tc>
          <w:tcPr>
            <w:tcW w:w="1620" w:type="dxa"/>
          </w:tcPr>
          <w:p w14:paraId="2C5FCBAC" w14:textId="77777777" w:rsidR="00D65686" w:rsidRPr="00D65686" w:rsidRDefault="00D65686" w:rsidP="00D65686">
            <w:pPr>
              <w:jc w:val="right"/>
              <w:rPr>
                <w:rFonts w:ascii="Arial" w:hAnsi="Arial" w:cs="Arial"/>
                <w:color w:val="0000FF"/>
              </w:rPr>
            </w:pPr>
            <w:r w:rsidRPr="00D65686">
              <w:rPr>
                <w:rFonts w:ascii="Arial" w:hAnsi="Arial" w:cs="Arial"/>
                <w:color w:val="0000FF"/>
              </w:rPr>
              <w:t>150 kPa</w:t>
            </w:r>
          </w:p>
        </w:tc>
      </w:tr>
      <w:tr w:rsidR="00D65686" w14:paraId="6EDCE1CE" w14:textId="77777777" w:rsidTr="00DD2C9A">
        <w:tc>
          <w:tcPr>
            <w:tcW w:w="4248" w:type="dxa"/>
          </w:tcPr>
          <w:p w14:paraId="37BA930D" w14:textId="77777777" w:rsidR="00D65686" w:rsidRPr="007A797D" w:rsidRDefault="00D65686" w:rsidP="002D48DB">
            <w:pPr>
              <w:rPr>
                <w:rFonts w:ascii="Arial" w:hAnsi="Arial" w:cs="Arial"/>
              </w:rPr>
            </w:pPr>
            <w:r w:rsidRPr="007A797D">
              <w:rPr>
                <w:rFonts w:ascii="Arial" w:hAnsi="Arial" w:cs="Arial"/>
              </w:rPr>
              <w:t>Landing Gear Energy Absorption Limit</w:t>
            </w:r>
          </w:p>
        </w:tc>
        <w:tc>
          <w:tcPr>
            <w:tcW w:w="1620" w:type="dxa"/>
          </w:tcPr>
          <w:p w14:paraId="0BA82C13" w14:textId="77777777" w:rsidR="00D65686" w:rsidRPr="002B5644" w:rsidRDefault="005B40CC" w:rsidP="002917BE">
            <w:pPr>
              <w:jc w:val="right"/>
              <w:rPr>
                <w:rFonts w:ascii="Arial" w:hAnsi="Arial" w:cs="Arial"/>
                <w:color w:val="339966"/>
              </w:rPr>
            </w:pPr>
            <w:r>
              <w:rPr>
                <w:rFonts w:ascii="Arial" w:hAnsi="Arial" w:cs="Arial"/>
                <w:color w:val="339966"/>
              </w:rPr>
              <w:t>8.04e+4</w:t>
            </w:r>
            <w:r w:rsidR="00D65686" w:rsidRPr="002B5644">
              <w:rPr>
                <w:rFonts w:ascii="Arial" w:hAnsi="Arial" w:cs="Arial"/>
                <w:color w:val="339966"/>
              </w:rPr>
              <w:t xml:space="preserve"> kg m/s</w:t>
            </w:r>
            <w:r w:rsidR="00D65686" w:rsidRPr="002B5644">
              <w:rPr>
                <w:rFonts w:ascii="Arial" w:hAnsi="Arial" w:cs="Arial"/>
                <w:color w:val="339966"/>
                <w:vertAlign w:val="superscript"/>
              </w:rPr>
              <w:t xml:space="preserve">2 </w:t>
            </w:r>
            <w:r w:rsidR="00D65686" w:rsidRPr="002B5644">
              <w:rPr>
                <w:rFonts w:ascii="Arial" w:hAnsi="Arial" w:cs="Arial"/>
                <w:color w:val="339966"/>
              </w:rPr>
              <w:t xml:space="preserve">                          </w:t>
            </w:r>
          </w:p>
          <w:p w14:paraId="4DAF79EB" w14:textId="77777777" w:rsidR="00D65686" w:rsidRPr="002B5644" w:rsidRDefault="00D65686" w:rsidP="002917BE">
            <w:pPr>
              <w:jc w:val="right"/>
              <w:rPr>
                <w:rFonts w:ascii="Arial" w:hAnsi="Arial" w:cs="Arial"/>
                <w:color w:val="339966"/>
              </w:rPr>
            </w:pPr>
          </w:p>
        </w:tc>
        <w:tc>
          <w:tcPr>
            <w:tcW w:w="1440" w:type="dxa"/>
          </w:tcPr>
          <w:p w14:paraId="5FE4FBDE" w14:textId="77777777" w:rsidR="00D65686" w:rsidRPr="00D65686" w:rsidRDefault="0003179A" w:rsidP="00D65686">
            <w:pPr>
              <w:jc w:val="right"/>
              <w:rPr>
                <w:rFonts w:ascii="Arial" w:hAnsi="Arial" w:cs="Arial"/>
                <w:color w:val="800080"/>
              </w:rPr>
            </w:pPr>
            <w:r>
              <w:rPr>
                <w:rFonts w:ascii="Arial" w:hAnsi="Arial" w:cs="Arial"/>
                <w:color w:val="800080"/>
              </w:rPr>
              <w:t>1.29e+</w:t>
            </w:r>
            <w:r w:rsidR="00215604">
              <w:rPr>
                <w:rFonts w:ascii="Arial" w:hAnsi="Arial" w:cs="Arial"/>
                <w:color w:val="800080"/>
              </w:rPr>
              <w:t>5</w:t>
            </w:r>
            <w:r w:rsidR="00D65686" w:rsidRPr="00D65686">
              <w:rPr>
                <w:rFonts w:ascii="Arial" w:hAnsi="Arial" w:cs="Arial"/>
                <w:color w:val="800080"/>
              </w:rPr>
              <w:t xml:space="preserve"> kg m/s</w:t>
            </w:r>
            <w:r w:rsidR="00D65686" w:rsidRPr="00D65686">
              <w:rPr>
                <w:rFonts w:ascii="Arial" w:hAnsi="Arial" w:cs="Arial"/>
                <w:color w:val="800080"/>
                <w:vertAlign w:val="superscript"/>
              </w:rPr>
              <w:t xml:space="preserve">2 </w:t>
            </w:r>
            <w:r w:rsidR="00D65686" w:rsidRPr="00D65686">
              <w:rPr>
                <w:rFonts w:ascii="Arial" w:hAnsi="Arial" w:cs="Arial"/>
                <w:color w:val="800080"/>
              </w:rPr>
              <w:t xml:space="preserve">                          </w:t>
            </w:r>
          </w:p>
          <w:p w14:paraId="6E9F6922" w14:textId="77777777" w:rsidR="00D65686" w:rsidRPr="00D65686" w:rsidRDefault="00D65686" w:rsidP="00D65686">
            <w:pPr>
              <w:jc w:val="right"/>
              <w:rPr>
                <w:rFonts w:ascii="Arial" w:hAnsi="Arial" w:cs="Arial"/>
                <w:color w:val="800080"/>
              </w:rPr>
            </w:pPr>
          </w:p>
        </w:tc>
        <w:tc>
          <w:tcPr>
            <w:tcW w:w="1620" w:type="dxa"/>
          </w:tcPr>
          <w:p w14:paraId="7491365C" w14:textId="77777777" w:rsidR="00D65686" w:rsidRPr="00D65686" w:rsidRDefault="00D65686" w:rsidP="00D65686">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01DF4EC1" w14:textId="77777777" w:rsidR="00D65686" w:rsidRPr="00D65686" w:rsidRDefault="00D65686" w:rsidP="00D65686">
            <w:pPr>
              <w:jc w:val="right"/>
              <w:rPr>
                <w:rFonts w:ascii="Arial" w:hAnsi="Arial" w:cs="Arial"/>
                <w:color w:val="0000FF"/>
              </w:rPr>
            </w:pPr>
          </w:p>
        </w:tc>
      </w:tr>
      <w:tr w:rsidR="00D65686" w14:paraId="5643B4F3" w14:textId="77777777" w:rsidTr="00DD2C9A">
        <w:tc>
          <w:tcPr>
            <w:tcW w:w="4248" w:type="dxa"/>
          </w:tcPr>
          <w:p w14:paraId="2ACF95AC" w14:textId="77777777" w:rsidR="00D65686" w:rsidRPr="007A797D" w:rsidRDefault="00D65686" w:rsidP="002D48DB">
            <w:pPr>
              <w:rPr>
                <w:rFonts w:ascii="Arial" w:hAnsi="Arial" w:cs="Arial"/>
              </w:rPr>
            </w:pPr>
            <w:r w:rsidRPr="007A797D">
              <w:rPr>
                <w:rFonts w:ascii="Arial" w:hAnsi="Arial" w:cs="Arial"/>
              </w:rPr>
              <w:t xml:space="preserve">Max touchdown descent rate, max load </w:t>
            </w:r>
            <w:r w:rsidRPr="007A797D">
              <w:rPr>
                <w:rFonts w:ascii="Arial" w:hAnsi="Arial" w:cs="Arial"/>
              </w:rPr>
              <w:lastRenderedPageBreak/>
              <w:t>(full fuel, full cargo)</w:t>
            </w:r>
          </w:p>
        </w:tc>
        <w:tc>
          <w:tcPr>
            <w:tcW w:w="1620" w:type="dxa"/>
          </w:tcPr>
          <w:p w14:paraId="78ADBF5F" w14:textId="77777777" w:rsidR="00D65686" w:rsidRPr="002B5644" w:rsidRDefault="004E4E8A" w:rsidP="002917BE">
            <w:pPr>
              <w:jc w:val="right"/>
              <w:rPr>
                <w:rFonts w:ascii="Arial" w:hAnsi="Arial" w:cs="Arial"/>
                <w:color w:val="339966"/>
              </w:rPr>
            </w:pPr>
            <w:r>
              <w:rPr>
                <w:rFonts w:ascii="Arial" w:hAnsi="Arial" w:cs="Arial"/>
                <w:color w:val="339966"/>
              </w:rPr>
              <w:lastRenderedPageBreak/>
              <w:t>3.1</w:t>
            </w:r>
            <w:r w:rsidR="00D65686" w:rsidRPr="002B5644">
              <w:rPr>
                <w:rFonts w:ascii="Arial" w:hAnsi="Arial" w:cs="Arial"/>
                <w:color w:val="339966"/>
              </w:rPr>
              <w:t xml:space="preserve"> m/s</w:t>
            </w:r>
          </w:p>
        </w:tc>
        <w:tc>
          <w:tcPr>
            <w:tcW w:w="1440" w:type="dxa"/>
          </w:tcPr>
          <w:p w14:paraId="3C93A230" w14:textId="77777777" w:rsidR="00D65686" w:rsidRPr="00D65686" w:rsidRDefault="00693491" w:rsidP="00D65686">
            <w:pPr>
              <w:jc w:val="right"/>
              <w:rPr>
                <w:rFonts w:ascii="Arial" w:hAnsi="Arial" w:cs="Arial"/>
                <w:color w:val="800080"/>
              </w:rPr>
            </w:pPr>
            <w:r>
              <w:rPr>
                <w:rFonts w:ascii="Arial" w:hAnsi="Arial" w:cs="Arial"/>
                <w:color w:val="800080"/>
              </w:rPr>
              <w:t>2</w:t>
            </w:r>
            <w:r w:rsidR="00D65686" w:rsidRPr="00D65686">
              <w:rPr>
                <w:rFonts w:ascii="Arial" w:hAnsi="Arial" w:cs="Arial"/>
                <w:color w:val="800080"/>
              </w:rPr>
              <w:t>.</w:t>
            </w:r>
            <w:r>
              <w:rPr>
                <w:rFonts w:ascii="Arial" w:hAnsi="Arial" w:cs="Arial"/>
                <w:color w:val="800080"/>
              </w:rPr>
              <w:t>8</w:t>
            </w:r>
            <w:r w:rsidR="00D65686" w:rsidRPr="00D65686">
              <w:rPr>
                <w:rFonts w:ascii="Arial" w:hAnsi="Arial" w:cs="Arial"/>
                <w:color w:val="800080"/>
              </w:rPr>
              <w:t xml:space="preserve"> m/s</w:t>
            </w:r>
          </w:p>
        </w:tc>
        <w:tc>
          <w:tcPr>
            <w:tcW w:w="1620" w:type="dxa"/>
          </w:tcPr>
          <w:p w14:paraId="06C1DCE3" w14:textId="77777777" w:rsidR="00D65686" w:rsidRPr="00D65686" w:rsidRDefault="00D65686" w:rsidP="00D65686">
            <w:pPr>
              <w:jc w:val="right"/>
              <w:rPr>
                <w:rFonts w:ascii="Arial" w:hAnsi="Arial" w:cs="Arial"/>
                <w:color w:val="0000FF"/>
              </w:rPr>
            </w:pPr>
            <w:r w:rsidRPr="00D65686">
              <w:rPr>
                <w:rFonts w:ascii="Arial" w:hAnsi="Arial" w:cs="Arial"/>
                <w:color w:val="0000FF"/>
              </w:rPr>
              <w:t>2.6 m/s</w:t>
            </w:r>
          </w:p>
        </w:tc>
      </w:tr>
      <w:tr w:rsidR="00D65686" w14:paraId="37DB0AE1" w14:textId="77777777" w:rsidTr="00DD2C9A">
        <w:tc>
          <w:tcPr>
            <w:tcW w:w="4248" w:type="dxa"/>
          </w:tcPr>
          <w:p w14:paraId="7E81A8DD" w14:textId="77777777" w:rsidR="00D65686" w:rsidRPr="007A797D" w:rsidRDefault="00D65686" w:rsidP="002D48DB">
            <w:pPr>
              <w:rPr>
                <w:rFonts w:ascii="Arial" w:hAnsi="Arial" w:cs="Arial"/>
              </w:rPr>
            </w:pPr>
            <w:r w:rsidRPr="007A797D">
              <w:rPr>
                <w:rFonts w:ascii="Arial" w:hAnsi="Arial" w:cs="Arial"/>
              </w:rPr>
              <w:t>Max touchdown descent rate, typical load (33% fuel, 75% cargo)</w:t>
            </w:r>
          </w:p>
        </w:tc>
        <w:tc>
          <w:tcPr>
            <w:tcW w:w="1620" w:type="dxa"/>
          </w:tcPr>
          <w:p w14:paraId="4F381747" w14:textId="77777777" w:rsidR="00D65686" w:rsidRPr="002B5644" w:rsidRDefault="004E4E8A" w:rsidP="002917BE">
            <w:pPr>
              <w:jc w:val="right"/>
              <w:rPr>
                <w:rFonts w:ascii="Arial" w:hAnsi="Arial" w:cs="Arial"/>
                <w:color w:val="339966"/>
              </w:rPr>
            </w:pPr>
            <w:r>
              <w:rPr>
                <w:rFonts w:ascii="Arial" w:hAnsi="Arial" w:cs="Arial"/>
                <w:color w:val="339966"/>
              </w:rPr>
              <w:t>5.8</w:t>
            </w:r>
            <w:r w:rsidR="00D65686" w:rsidRPr="002B5644">
              <w:rPr>
                <w:rFonts w:ascii="Arial" w:hAnsi="Arial" w:cs="Arial"/>
                <w:color w:val="339966"/>
              </w:rPr>
              <w:t xml:space="preserve"> m/s</w:t>
            </w:r>
          </w:p>
        </w:tc>
        <w:tc>
          <w:tcPr>
            <w:tcW w:w="1440" w:type="dxa"/>
          </w:tcPr>
          <w:p w14:paraId="35E1D556" w14:textId="77777777" w:rsidR="00D65686" w:rsidRPr="00D65686" w:rsidRDefault="00693491" w:rsidP="00D65686">
            <w:pPr>
              <w:jc w:val="right"/>
              <w:rPr>
                <w:rFonts w:ascii="Arial" w:hAnsi="Arial" w:cs="Arial"/>
                <w:color w:val="800080"/>
              </w:rPr>
            </w:pPr>
            <w:r>
              <w:rPr>
                <w:rFonts w:ascii="Arial" w:hAnsi="Arial" w:cs="Arial"/>
                <w:color w:val="800080"/>
              </w:rPr>
              <w:t>4</w:t>
            </w:r>
            <w:r w:rsidR="00D65686" w:rsidRPr="00D65686">
              <w:rPr>
                <w:rFonts w:ascii="Arial" w:hAnsi="Arial" w:cs="Arial"/>
                <w:color w:val="800080"/>
              </w:rPr>
              <w:t>.</w:t>
            </w:r>
            <w:r>
              <w:rPr>
                <w:rFonts w:ascii="Arial" w:hAnsi="Arial" w:cs="Arial"/>
                <w:color w:val="800080"/>
              </w:rPr>
              <w:t>2</w:t>
            </w:r>
            <w:r w:rsidR="00D65686" w:rsidRPr="00D65686">
              <w:rPr>
                <w:rFonts w:ascii="Arial" w:hAnsi="Arial" w:cs="Arial"/>
                <w:color w:val="800080"/>
              </w:rPr>
              <w:t xml:space="preserve"> m/s</w:t>
            </w:r>
          </w:p>
        </w:tc>
        <w:tc>
          <w:tcPr>
            <w:tcW w:w="1620" w:type="dxa"/>
          </w:tcPr>
          <w:p w14:paraId="33C21637" w14:textId="77777777" w:rsidR="00D65686" w:rsidRPr="00D65686" w:rsidRDefault="00D65686" w:rsidP="00D65686">
            <w:pPr>
              <w:jc w:val="right"/>
              <w:rPr>
                <w:rFonts w:ascii="Arial" w:hAnsi="Arial" w:cs="Arial"/>
                <w:color w:val="0000FF"/>
              </w:rPr>
            </w:pPr>
            <w:r w:rsidRPr="00D65686">
              <w:rPr>
                <w:rFonts w:ascii="Arial" w:hAnsi="Arial" w:cs="Arial"/>
                <w:color w:val="0000FF"/>
              </w:rPr>
              <w:t>3.5 m/s</w:t>
            </w:r>
          </w:p>
        </w:tc>
      </w:tr>
      <w:tr w:rsidR="00D65686" w14:paraId="53A4F7D2" w14:textId="77777777" w:rsidTr="00DD2C9A">
        <w:tc>
          <w:tcPr>
            <w:tcW w:w="4248" w:type="dxa"/>
          </w:tcPr>
          <w:p w14:paraId="693D3DD7" w14:textId="77777777" w:rsidR="00D65686" w:rsidRPr="007A797D" w:rsidRDefault="00D65686" w:rsidP="002D48DB">
            <w:pPr>
              <w:rPr>
                <w:rFonts w:ascii="Arial" w:hAnsi="Arial" w:cs="Arial"/>
              </w:rPr>
            </w:pPr>
            <w:r w:rsidRPr="007A797D">
              <w:rPr>
                <w:rFonts w:ascii="Arial" w:hAnsi="Arial" w:cs="Arial"/>
              </w:rPr>
              <w:t>Crew Survivability Limit (max vertical impact velocity)</w:t>
            </w:r>
          </w:p>
        </w:tc>
        <w:tc>
          <w:tcPr>
            <w:tcW w:w="1620" w:type="dxa"/>
          </w:tcPr>
          <w:p w14:paraId="6D7A54B8" w14:textId="77777777" w:rsidR="00D65686" w:rsidRPr="002B5644" w:rsidRDefault="00D65686" w:rsidP="002917BE">
            <w:pPr>
              <w:jc w:val="right"/>
              <w:rPr>
                <w:rFonts w:ascii="Arial" w:hAnsi="Arial" w:cs="Arial"/>
                <w:color w:val="339966"/>
              </w:rPr>
            </w:pPr>
            <w:r w:rsidRPr="002B5644">
              <w:rPr>
                <w:rFonts w:ascii="Arial" w:hAnsi="Arial" w:cs="Arial"/>
                <w:color w:val="339966"/>
              </w:rPr>
              <w:t>39 m/s</w:t>
            </w:r>
          </w:p>
        </w:tc>
        <w:tc>
          <w:tcPr>
            <w:tcW w:w="1440" w:type="dxa"/>
          </w:tcPr>
          <w:p w14:paraId="0910FB1A" w14:textId="77777777" w:rsidR="00D65686" w:rsidRPr="00D65686" w:rsidRDefault="00D65686" w:rsidP="00D65686">
            <w:pPr>
              <w:jc w:val="right"/>
              <w:rPr>
                <w:rFonts w:ascii="Arial" w:hAnsi="Arial" w:cs="Arial"/>
                <w:color w:val="800080"/>
              </w:rPr>
            </w:pPr>
            <w:r w:rsidRPr="00D65686">
              <w:rPr>
                <w:rFonts w:ascii="Arial" w:hAnsi="Arial" w:cs="Arial"/>
                <w:color w:val="800080"/>
              </w:rPr>
              <w:t>39 m/s</w:t>
            </w:r>
          </w:p>
        </w:tc>
        <w:tc>
          <w:tcPr>
            <w:tcW w:w="1620" w:type="dxa"/>
          </w:tcPr>
          <w:p w14:paraId="6B7DC96B" w14:textId="77777777" w:rsidR="00D65686" w:rsidRPr="00D65686" w:rsidRDefault="00D65686" w:rsidP="00D65686">
            <w:pPr>
              <w:jc w:val="right"/>
              <w:rPr>
                <w:rFonts w:ascii="Arial" w:hAnsi="Arial" w:cs="Arial"/>
                <w:color w:val="0000FF"/>
              </w:rPr>
            </w:pPr>
            <w:r w:rsidRPr="00D65686">
              <w:rPr>
                <w:rFonts w:ascii="Arial" w:hAnsi="Arial" w:cs="Arial"/>
                <w:color w:val="0000FF"/>
              </w:rPr>
              <w:t>39 m/s</w:t>
            </w:r>
          </w:p>
        </w:tc>
      </w:tr>
      <w:tr w:rsidR="00D65686" w14:paraId="5294D40D" w14:textId="77777777" w:rsidTr="00DD2C9A">
        <w:tc>
          <w:tcPr>
            <w:tcW w:w="4248" w:type="dxa"/>
          </w:tcPr>
          <w:p w14:paraId="7AC40721" w14:textId="77777777" w:rsidR="00D65686" w:rsidRPr="007A797D" w:rsidRDefault="00D65686" w:rsidP="002D48DB">
            <w:pPr>
              <w:rPr>
                <w:rFonts w:ascii="Arial" w:hAnsi="Arial" w:cs="Arial"/>
              </w:rPr>
            </w:pPr>
            <w:r w:rsidRPr="007A797D">
              <w:rPr>
                <w:rFonts w:ascii="Arial" w:hAnsi="Arial" w:cs="Arial"/>
              </w:rPr>
              <w:t>Max bank at touchdown</w:t>
            </w:r>
          </w:p>
        </w:tc>
        <w:tc>
          <w:tcPr>
            <w:tcW w:w="1620" w:type="dxa"/>
          </w:tcPr>
          <w:p w14:paraId="4D528701" w14:textId="77777777" w:rsidR="00D65686" w:rsidRPr="002B5644" w:rsidRDefault="00D65686" w:rsidP="002917BE">
            <w:pPr>
              <w:jc w:val="right"/>
              <w:rPr>
                <w:rFonts w:ascii="Arial" w:hAnsi="Arial" w:cs="Arial"/>
                <w:color w:val="339966"/>
              </w:rPr>
            </w:pPr>
            <w:r w:rsidRPr="002B5644">
              <w:rPr>
                <w:rFonts w:ascii="Arial" w:hAnsi="Arial" w:cs="Arial"/>
                <w:color w:val="339966"/>
              </w:rPr>
              <w:t>15 degrees</w:t>
            </w:r>
          </w:p>
        </w:tc>
        <w:tc>
          <w:tcPr>
            <w:tcW w:w="1440" w:type="dxa"/>
          </w:tcPr>
          <w:p w14:paraId="721221AE" w14:textId="77777777" w:rsidR="00D65686" w:rsidRPr="00D65686" w:rsidRDefault="00D65686" w:rsidP="00D65686">
            <w:pPr>
              <w:jc w:val="right"/>
              <w:rPr>
                <w:rFonts w:ascii="Arial" w:hAnsi="Arial" w:cs="Arial"/>
                <w:color w:val="800080"/>
              </w:rPr>
            </w:pPr>
            <w:r w:rsidRPr="00D65686">
              <w:rPr>
                <w:rFonts w:ascii="Arial" w:hAnsi="Arial" w:cs="Arial"/>
                <w:color w:val="800080"/>
              </w:rPr>
              <w:t>15 degrees</w:t>
            </w:r>
          </w:p>
        </w:tc>
        <w:tc>
          <w:tcPr>
            <w:tcW w:w="1620" w:type="dxa"/>
          </w:tcPr>
          <w:p w14:paraId="3CA2F4C4" w14:textId="77777777" w:rsidR="00D65686" w:rsidRPr="00D65686" w:rsidRDefault="00D65686" w:rsidP="00D65686">
            <w:pPr>
              <w:jc w:val="right"/>
              <w:rPr>
                <w:rFonts w:ascii="Arial" w:hAnsi="Arial" w:cs="Arial"/>
                <w:color w:val="0000FF"/>
              </w:rPr>
            </w:pPr>
            <w:r w:rsidRPr="00D65686">
              <w:rPr>
                <w:rFonts w:ascii="Arial" w:hAnsi="Arial" w:cs="Arial"/>
                <w:color w:val="0000FF"/>
              </w:rPr>
              <w:t>15 degrees</w:t>
            </w:r>
          </w:p>
        </w:tc>
      </w:tr>
      <w:tr w:rsidR="00D65686" w14:paraId="3C0B4F6A" w14:textId="77777777" w:rsidTr="00DD2C9A">
        <w:tc>
          <w:tcPr>
            <w:tcW w:w="4248" w:type="dxa"/>
          </w:tcPr>
          <w:p w14:paraId="3297D030" w14:textId="77777777" w:rsidR="00D65686" w:rsidRPr="007A797D" w:rsidRDefault="00D65686" w:rsidP="002D48DB">
            <w:pPr>
              <w:rPr>
                <w:rFonts w:ascii="Arial" w:hAnsi="Arial" w:cs="Arial"/>
              </w:rPr>
            </w:pPr>
            <w:r w:rsidRPr="007A797D">
              <w:rPr>
                <w:rFonts w:ascii="Arial" w:hAnsi="Arial" w:cs="Arial"/>
              </w:rPr>
              <w:t>Max pitch at touchdown</w:t>
            </w:r>
          </w:p>
        </w:tc>
        <w:tc>
          <w:tcPr>
            <w:tcW w:w="1620" w:type="dxa"/>
          </w:tcPr>
          <w:p w14:paraId="051A96A3" w14:textId="77777777" w:rsidR="00D65686" w:rsidRPr="002B5644" w:rsidRDefault="00D65686" w:rsidP="002917BE">
            <w:pPr>
              <w:jc w:val="right"/>
              <w:rPr>
                <w:rFonts w:ascii="Arial" w:hAnsi="Arial" w:cs="Arial"/>
                <w:color w:val="339966"/>
              </w:rPr>
            </w:pPr>
            <w:r w:rsidRPr="002B5644">
              <w:rPr>
                <w:rFonts w:ascii="Arial" w:hAnsi="Arial" w:cs="Arial"/>
                <w:color w:val="339966"/>
              </w:rPr>
              <w:t>16 degrees</w:t>
            </w:r>
          </w:p>
        </w:tc>
        <w:tc>
          <w:tcPr>
            <w:tcW w:w="1440" w:type="dxa"/>
          </w:tcPr>
          <w:p w14:paraId="68118C7B" w14:textId="77777777" w:rsidR="00D65686" w:rsidRPr="00D65686" w:rsidRDefault="00D65686" w:rsidP="00D65686">
            <w:pPr>
              <w:jc w:val="right"/>
              <w:rPr>
                <w:rFonts w:ascii="Arial" w:hAnsi="Arial" w:cs="Arial"/>
                <w:color w:val="800080"/>
              </w:rPr>
            </w:pPr>
            <w:r w:rsidRPr="00D65686">
              <w:rPr>
                <w:rFonts w:ascii="Arial" w:hAnsi="Arial" w:cs="Arial"/>
                <w:color w:val="800080"/>
              </w:rPr>
              <w:t>16 degrees</w:t>
            </w:r>
          </w:p>
        </w:tc>
        <w:tc>
          <w:tcPr>
            <w:tcW w:w="1620" w:type="dxa"/>
          </w:tcPr>
          <w:p w14:paraId="04473D67" w14:textId="77777777" w:rsidR="00D65686" w:rsidRPr="00D65686" w:rsidRDefault="00D65686" w:rsidP="00D65686">
            <w:pPr>
              <w:jc w:val="right"/>
              <w:rPr>
                <w:rFonts w:ascii="Arial" w:hAnsi="Arial" w:cs="Arial"/>
                <w:color w:val="0000FF"/>
              </w:rPr>
            </w:pPr>
            <w:r w:rsidRPr="00D65686">
              <w:rPr>
                <w:rFonts w:ascii="Arial" w:hAnsi="Arial" w:cs="Arial"/>
                <w:color w:val="0000FF"/>
              </w:rPr>
              <w:t>16 degrees</w:t>
            </w:r>
          </w:p>
        </w:tc>
      </w:tr>
      <w:tr w:rsidR="00D65686" w14:paraId="44F9AC9C" w14:textId="77777777" w:rsidTr="00DD2C9A">
        <w:tc>
          <w:tcPr>
            <w:tcW w:w="4248" w:type="dxa"/>
          </w:tcPr>
          <w:p w14:paraId="18F27BCA" w14:textId="77777777" w:rsidR="00D65686" w:rsidRPr="007A797D" w:rsidRDefault="00D65686" w:rsidP="002D48DB">
            <w:pPr>
              <w:rPr>
                <w:rFonts w:ascii="Arial" w:hAnsi="Arial" w:cs="Arial"/>
              </w:rPr>
            </w:pPr>
            <w:r w:rsidRPr="007A797D">
              <w:rPr>
                <w:rFonts w:ascii="Arial" w:hAnsi="Arial" w:cs="Arial"/>
              </w:rPr>
              <w:t>Max dynamic pressure: Crew Elevator deployed</w:t>
            </w:r>
          </w:p>
        </w:tc>
        <w:tc>
          <w:tcPr>
            <w:tcW w:w="1620" w:type="dxa"/>
          </w:tcPr>
          <w:p w14:paraId="2983A58A" w14:textId="77777777" w:rsidR="00D65686" w:rsidRPr="002B5644" w:rsidRDefault="0026618F" w:rsidP="002917BE">
            <w:pPr>
              <w:jc w:val="right"/>
              <w:rPr>
                <w:rFonts w:ascii="Arial" w:hAnsi="Arial" w:cs="Arial"/>
                <w:color w:val="339966"/>
              </w:rPr>
            </w:pPr>
            <w:r>
              <w:rPr>
                <w:rFonts w:ascii="Arial" w:hAnsi="Arial" w:cs="Arial"/>
                <w:color w:val="339966"/>
              </w:rPr>
              <w:t>N/A</w:t>
            </w:r>
          </w:p>
        </w:tc>
        <w:tc>
          <w:tcPr>
            <w:tcW w:w="1440" w:type="dxa"/>
          </w:tcPr>
          <w:p w14:paraId="3A72589A" w14:textId="77777777" w:rsidR="00D65686" w:rsidRPr="00D65686" w:rsidRDefault="0026618F" w:rsidP="00D65686">
            <w:pPr>
              <w:jc w:val="right"/>
              <w:rPr>
                <w:rFonts w:ascii="Arial" w:hAnsi="Arial" w:cs="Arial"/>
                <w:color w:val="800080"/>
              </w:rPr>
            </w:pPr>
            <w:r>
              <w:rPr>
                <w:rFonts w:ascii="Arial" w:hAnsi="Arial" w:cs="Arial"/>
                <w:color w:val="800080"/>
              </w:rPr>
              <w:t>N/A</w:t>
            </w:r>
          </w:p>
        </w:tc>
        <w:tc>
          <w:tcPr>
            <w:tcW w:w="1620" w:type="dxa"/>
          </w:tcPr>
          <w:p w14:paraId="4FBDF1FF" w14:textId="77777777" w:rsidR="00D65686" w:rsidRPr="00D65686" w:rsidRDefault="00D65686" w:rsidP="00D65686">
            <w:pPr>
              <w:jc w:val="right"/>
              <w:rPr>
                <w:rFonts w:ascii="Arial" w:hAnsi="Arial" w:cs="Arial"/>
                <w:color w:val="0000FF"/>
              </w:rPr>
            </w:pPr>
            <w:r w:rsidRPr="00D65686">
              <w:rPr>
                <w:rFonts w:ascii="Arial" w:hAnsi="Arial" w:cs="Arial"/>
                <w:color w:val="0000FF"/>
              </w:rPr>
              <w:t>9 kPa</w:t>
            </w:r>
          </w:p>
        </w:tc>
      </w:tr>
      <w:tr w:rsidR="00D65686" w14:paraId="2BB5220D" w14:textId="77777777" w:rsidTr="00DD2C9A">
        <w:tc>
          <w:tcPr>
            <w:tcW w:w="4248" w:type="dxa"/>
          </w:tcPr>
          <w:p w14:paraId="395FC8DE" w14:textId="77777777" w:rsidR="00D65686" w:rsidRPr="007A797D" w:rsidRDefault="00D65686" w:rsidP="00F3186C">
            <w:pPr>
              <w:rPr>
                <w:rFonts w:ascii="Arial" w:hAnsi="Arial" w:cs="Arial"/>
              </w:rPr>
            </w:pPr>
            <w:r w:rsidRPr="007A797D">
              <w:rPr>
                <w:rFonts w:ascii="Arial" w:hAnsi="Arial" w:cs="Arial"/>
              </w:rPr>
              <w:t xml:space="preserve">Max dynamic pressure: Radiator </w:t>
            </w:r>
            <w:r w:rsidR="00961949">
              <w:rPr>
                <w:rFonts w:ascii="Arial" w:hAnsi="Arial" w:cs="Arial"/>
              </w:rPr>
              <w:t>D</w:t>
            </w:r>
            <w:r w:rsidRPr="007A797D">
              <w:rPr>
                <w:rFonts w:ascii="Arial" w:hAnsi="Arial" w:cs="Arial"/>
              </w:rPr>
              <w:t>eployed</w:t>
            </w:r>
          </w:p>
        </w:tc>
        <w:tc>
          <w:tcPr>
            <w:tcW w:w="1620" w:type="dxa"/>
          </w:tcPr>
          <w:p w14:paraId="2AA9D194" w14:textId="77777777" w:rsidR="00D65686" w:rsidRPr="002B5644" w:rsidRDefault="00D65686" w:rsidP="002917BE">
            <w:pPr>
              <w:jc w:val="right"/>
              <w:rPr>
                <w:rFonts w:ascii="Arial" w:hAnsi="Arial" w:cs="Arial"/>
                <w:color w:val="339966"/>
              </w:rPr>
            </w:pPr>
            <w:r w:rsidRPr="002B5644">
              <w:rPr>
                <w:rFonts w:ascii="Arial" w:hAnsi="Arial" w:cs="Arial"/>
                <w:color w:val="339966"/>
              </w:rPr>
              <w:t>16 kPa</w:t>
            </w:r>
          </w:p>
        </w:tc>
        <w:tc>
          <w:tcPr>
            <w:tcW w:w="1440" w:type="dxa"/>
          </w:tcPr>
          <w:p w14:paraId="4FD9E7F1" w14:textId="77777777" w:rsidR="00D65686" w:rsidRPr="00D65686" w:rsidRDefault="00D65686" w:rsidP="00D65686">
            <w:pPr>
              <w:jc w:val="right"/>
              <w:rPr>
                <w:rFonts w:ascii="Arial" w:hAnsi="Arial" w:cs="Arial"/>
                <w:color w:val="800080"/>
              </w:rPr>
            </w:pPr>
            <w:r w:rsidRPr="00D65686">
              <w:rPr>
                <w:rFonts w:ascii="Arial" w:hAnsi="Arial" w:cs="Arial"/>
                <w:color w:val="800080"/>
              </w:rPr>
              <w:t>16 kPa</w:t>
            </w:r>
          </w:p>
        </w:tc>
        <w:tc>
          <w:tcPr>
            <w:tcW w:w="1620" w:type="dxa"/>
          </w:tcPr>
          <w:p w14:paraId="75A3E5D5" w14:textId="77777777" w:rsidR="00D65686" w:rsidRPr="00D65686" w:rsidRDefault="00D65686" w:rsidP="00D65686">
            <w:pPr>
              <w:jc w:val="right"/>
              <w:rPr>
                <w:rFonts w:ascii="Arial" w:hAnsi="Arial" w:cs="Arial"/>
                <w:color w:val="0000FF"/>
              </w:rPr>
            </w:pPr>
            <w:r w:rsidRPr="00D65686">
              <w:rPr>
                <w:rFonts w:ascii="Arial" w:hAnsi="Arial" w:cs="Arial"/>
                <w:color w:val="0000FF"/>
              </w:rPr>
              <w:t>16 kPa</w:t>
            </w:r>
          </w:p>
        </w:tc>
      </w:tr>
      <w:tr w:rsidR="00D65686" w14:paraId="3C73EB1E" w14:textId="77777777" w:rsidTr="00DD2C9A">
        <w:tc>
          <w:tcPr>
            <w:tcW w:w="4248" w:type="dxa"/>
          </w:tcPr>
          <w:p w14:paraId="5EE8285C" w14:textId="77777777" w:rsidR="00D65686" w:rsidRPr="007A797D" w:rsidRDefault="00D65686" w:rsidP="00F3186C">
            <w:pPr>
              <w:rPr>
                <w:rFonts w:ascii="Arial" w:hAnsi="Arial" w:cs="Arial"/>
              </w:rPr>
            </w:pPr>
            <w:r w:rsidRPr="007A797D">
              <w:rPr>
                <w:rFonts w:ascii="Arial" w:hAnsi="Arial" w:cs="Arial"/>
              </w:rPr>
              <w:t>Max dynamic pressure: Cabin Hatch deployed</w:t>
            </w:r>
          </w:p>
        </w:tc>
        <w:tc>
          <w:tcPr>
            <w:tcW w:w="1620" w:type="dxa"/>
          </w:tcPr>
          <w:p w14:paraId="0B6130E2" w14:textId="77777777" w:rsidR="00D65686" w:rsidRPr="002B5644" w:rsidRDefault="00D65686" w:rsidP="002917BE">
            <w:pPr>
              <w:jc w:val="right"/>
              <w:rPr>
                <w:rFonts w:ascii="Arial" w:hAnsi="Arial" w:cs="Arial"/>
                <w:color w:val="339966"/>
              </w:rPr>
            </w:pPr>
            <w:r w:rsidRPr="002B5644">
              <w:rPr>
                <w:rFonts w:ascii="Arial" w:hAnsi="Arial" w:cs="Arial"/>
                <w:color w:val="339966"/>
              </w:rPr>
              <w:t>20 kPa</w:t>
            </w:r>
          </w:p>
        </w:tc>
        <w:tc>
          <w:tcPr>
            <w:tcW w:w="1440" w:type="dxa"/>
          </w:tcPr>
          <w:p w14:paraId="2A9D1150" w14:textId="77777777" w:rsidR="00D65686" w:rsidRPr="00D65686" w:rsidRDefault="00D65686" w:rsidP="00D65686">
            <w:pPr>
              <w:jc w:val="right"/>
              <w:rPr>
                <w:rFonts w:ascii="Arial" w:hAnsi="Arial" w:cs="Arial"/>
                <w:color w:val="800080"/>
              </w:rPr>
            </w:pPr>
            <w:r w:rsidRPr="00D65686">
              <w:rPr>
                <w:rFonts w:ascii="Arial" w:hAnsi="Arial" w:cs="Arial"/>
                <w:color w:val="800080"/>
              </w:rPr>
              <w:t>20 kPa</w:t>
            </w:r>
          </w:p>
        </w:tc>
        <w:tc>
          <w:tcPr>
            <w:tcW w:w="1620" w:type="dxa"/>
          </w:tcPr>
          <w:p w14:paraId="66AE0147" w14:textId="77777777" w:rsidR="00D65686" w:rsidRPr="00D65686" w:rsidRDefault="00D65686" w:rsidP="00D65686">
            <w:pPr>
              <w:jc w:val="right"/>
              <w:rPr>
                <w:rFonts w:ascii="Arial" w:hAnsi="Arial" w:cs="Arial"/>
                <w:color w:val="0000FF"/>
              </w:rPr>
            </w:pPr>
            <w:r w:rsidRPr="00D65686">
              <w:rPr>
                <w:rFonts w:ascii="Arial" w:hAnsi="Arial" w:cs="Arial"/>
                <w:color w:val="0000FF"/>
              </w:rPr>
              <w:t>20 kPa</w:t>
            </w:r>
          </w:p>
        </w:tc>
      </w:tr>
      <w:tr w:rsidR="00D65686" w14:paraId="5D29D466" w14:textId="77777777" w:rsidTr="00DD2C9A">
        <w:tc>
          <w:tcPr>
            <w:tcW w:w="4248" w:type="dxa"/>
          </w:tcPr>
          <w:p w14:paraId="460FAE12" w14:textId="77777777" w:rsidR="00D65686" w:rsidRPr="007A797D" w:rsidRDefault="00D65686" w:rsidP="00F3186C">
            <w:pPr>
              <w:rPr>
                <w:rFonts w:ascii="Arial" w:hAnsi="Arial" w:cs="Arial"/>
              </w:rPr>
            </w:pPr>
            <w:r w:rsidRPr="007A797D">
              <w:rPr>
                <w:rFonts w:ascii="Arial" w:hAnsi="Arial" w:cs="Arial"/>
              </w:rPr>
              <w:t>Max dynamic pressure: Docking Port</w:t>
            </w:r>
            <w:r w:rsidR="000E5DBC">
              <w:rPr>
                <w:rFonts w:ascii="Arial" w:hAnsi="Arial" w:cs="Arial"/>
              </w:rPr>
              <w:t>/Nosecone</w:t>
            </w:r>
            <w:r w:rsidRPr="007A797D">
              <w:rPr>
                <w:rFonts w:ascii="Arial" w:hAnsi="Arial" w:cs="Arial"/>
              </w:rPr>
              <w:t xml:space="preserve"> </w:t>
            </w:r>
            <w:r w:rsidR="002125CB">
              <w:rPr>
                <w:rFonts w:ascii="Arial" w:hAnsi="Arial" w:cs="Arial"/>
              </w:rPr>
              <w:t>open</w:t>
            </w:r>
          </w:p>
        </w:tc>
        <w:tc>
          <w:tcPr>
            <w:tcW w:w="1620" w:type="dxa"/>
          </w:tcPr>
          <w:p w14:paraId="6295D003" w14:textId="77777777" w:rsidR="00D65686" w:rsidRPr="002B5644" w:rsidRDefault="00D65686" w:rsidP="002917BE">
            <w:pPr>
              <w:jc w:val="right"/>
              <w:rPr>
                <w:rFonts w:ascii="Arial" w:hAnsi="Arial" w:cs="Arial"/>
                <w:color w:val="339966"/>
              </w:rPr>
            </w:pPr>
            <w:r w:rsidRPr="002B5644">
              <w:rPr>
                <w:rFonts w:ascii="Arial" w:hAnsi="Arial" w:cs="Arial"/>
                <w:color w:val="339966"/>
              </w:rPr>
              <w:t>32 kPa</w:t>
            </w:r>
          </w:p>
        </w:tc>
        <w:tc>
          <w:tcPr>
            <w:tcW w:w="1440" w:type="dxa"/>
          </w:tcPr>
          <w:p w14:paraId="2859FD60" w14:textId="77777777" w:rsidR="00D65686" w:rsidRPr="00D65686" w:rsidRDefault="00D65686" w:rsidP="00D65686">
            <w:pPr>
              <w:jc w:val="right"/>
              <w:rPr>
                <w:rFonts w:ascii="Arial" w:hAnsi="Arial" w:cs="Arial"/>
                <w:color w:val="800080"/>
              </w:rPr>
            </w:pPr>
            <w:r w:rsidRPr="00D65686">
              <w:rPr>
                <w:rFonts w:ascii="Arial" w:hAnsi="Arial" w:cs="Arial"/>
                <w:color w:val="800080"/>
              </w:rPr>
              <w:t>32 kPa</w:t>
            </w:r>
          </w:p>
        </w:tc>
        <w:tc>
          <w:tcPr>
            <w:tcW w:w="1620" w:type="dxa"/>
          </w:tcPr>
          <w:p w14:paraId="1F5A1023" w14:textId="77777777" w:rsidR="00D65686" w:rsidRPr="00D65686" w:rsidRDefault="00D65686" w:rsidP="00D65686">
            <w:pPr>
              <w:jc w:val="right"/>
              <w:rPr>
                <w:rFonts w:ascii="Arial" w:hAnsi="Arial" w:cs="Arial"/>
                <w:color w:val="0000FF"/>
              </w:rPr>
            </w:pPr>
            <w:r w:rsidRPr="00D65686">
              <w:rPr>
                <w:rFonts w:ascii="Arial" w:hAnsi="Arial" w:cs="Arial"/>
                <w:color w:val="0000FF"/>
              </w:rPr>
              <w:t>32 kPa</w:t>
            </w:r>
          </w:p>
        </w:tc>
      </w:tr>
      <w:tr w:rsidR="00D65686" w14:paraId="6F003AA1" w14:textId="77777777" w:rsidTr="00DD2C9A">
        <w:tc>
          <w:tcPr>
            <w:tcW w:w="4248" w:type="dxa"/>
          </w:tcPr>
          <w:p w14:paraId="28C6240C" w14:textId="77777777" w:rsidR="00D65686" w:rsidRPr="007A797D" w:rsidRDefault="00D65686" w:rsidP="00F3186C">
            <w:pPr>
              <w:rPr>
                <w:rFonts w:ascii="Arial" w:hAnsi="Arial" w:cs="Arial"/>
              </w:rPr>
            </w:pPr>
            <w:r w:rsidRPr="007A797D">
              <w:rPr>
                <w:rFonts w:ascii="Arial" w:hAnsi="Arial" w:cs="Arial"/>
              </w:rPr>
              <w:t>Max dynamic pressure: Payload Doors open</w:t>
            </w:r>
          </w:p>
        </w:tc>
        <w:tc>
          <w:tcPr>
            <w:tcW w:w="1620" w:type="dxa"/>
          </w:tcPr>
          <w:p w14:paraId="5461B5C7" w14:textId="77777777" w:rsidR="00D65686" w:rsidRPr="002B5644" w:rsidRDefault="006A7490" w:rsidP="002917BE">
            <w:pPr>
              <w:jc w:val="right"/>
              <w:rPr>
                <w:rFonts w:ascii="Arial" w:hAnsi="Arial" w:cs="Arial"/>
                <w:color w:val="339966"/>
              </w:rPr>
            </w:pPr>
            <w:r>
              <w:rPr>
                <w:rFonts w:ascii="Arial" w:hAnsi="Arial" w:cs="Arial"/>
                <w:color w:val="339966"/>
              </w:rPr>
              <w:t>N/A</w:t>
            </w:r>
          </w:p>
        </w:tc>
        <w:tc>
          <w:tcPr>
            <w:tcW w:w="1440" w:type="dxa"/>
          </w:tcPr>
          <w:p w14:paraId="43876FD4" w14:textId="77777777" w:rsidR="00D65686" w:rsidRPr="00D65686" w:rsidRDefault="00D65686" w:rsidP="00D65686">
            <w:pPr>
              <w:jc w:val="right"/>
              <w:rPr>
                <w:rFonts w:ascii="Arial" w:hAnsi="Arial" w:cs="Arial"/>
                <w:color w:val="800080"/>
              </w:rPr>
            </w:pPr>
            <w:r w:rsidRPr="00D65686">
              <w:rPr>
                <w:rFonts w:ascii="Arial" w:hAnsi="Arial" w:cs="Arial"/>
                <w:color w:val="800080"/>
              </w:rPr>
              <w:t>36 kPa</w:t>
            </w:r>
          </w:p>
        </w:tc>
        <w:tc>
          <w:tcPr>
            <w:tcW w:w="1620" w:type="dxa"/>
          </w:tcPr>
          <w:p w14:paraId="3DD9FE5E" w14:textId="77777777" w:rsidR="00D65686" w:rsidRPr="00D65686" w:rsidRDefault="00D65686" w:rsidP="00D65686">
            <w:pPr>
              <w:jc w:val="right"/>
              <w:rPr>
                <w:rFonts w:ascii="Arial" w:hAnsi="Arial" w:cs="Arial"/>
                <w:color w:val="0000FF"/>
              </w:rPr>
            </w:pPr>
            <w:r w:rsidRPr="00D65686">
              <w:rPr>
                <w:rFonts w:ascii="Arial" w:hAnsi="Arial" w:cs="Arial"/>
                <w:color w:val="0000FF"/>
              </w:rPr>
              <w:t>36 kPa</w:t>
            </w:r>
          </w:p>
        </w:tc>
      </w:tr>
      <w:tr w:rsidR="00D65686" w14:paraId="2E345A52" w14:textId="77777777" w:rsidTr="00DD2C9A">
        <w:tc>
          <w:tcPr>
            <w:tcW w:w="4248" w:type="dxa"/>
          </w:tcPr>
          <w:p w14:paraId="76D63490" w14:textId="77777777" w:rsidR="00D65686" w:rsidRPr="007A797D" w:rsidRDefault="00D65686" w:rsidP="00F3186C">
            <w:pPr>
              <w:rPr>
                <w:rFonts w:ascii="Arial" w:hAnsi="Arial" w:cs="Arial"/>
              </w:rPr>
            </w:pPr>
            <w:r w:rsidRPr="007A797D">
              <w:rPr>
                <w:rFonts w:ascii="Arial" w:hAnsi="Arial" w:cs="Arial"/>
              </w:rPr>
              <w:t>Max dynamic pressure: Landing Gear deployed</w:t>
            </w:r>
          </w:p>
        </w:tc>
        <w:tc>
          <w:tcPr>
            <w:tcW w:w="1620" w:type="dxa"/>
          </w:tcPr>
          <w:p w14:paraId="12AB5EBE" w14:textId="77777777" w:rsidR="00D65686" w:rsidRPr="002B5644" w:rsidRDefault="00D65686" w:rsidP="002917BE">
            <w:pPr>
              <w:jc w:val="right"/>
              <w:rPr>
                <w:rFonts w:ascii="Arial" w:hAnsi="Arial" w:cs="Arial"/>
                <w:color w:val="339966"/>
              </w:rPr>
            </w:pPr>
            <w:r w:rsidRPr="002B5644">
              <w:rPr>
                <w:rFonts w:ascii="Arial" w:hAnsi="Arial" w:cs="Arial"/>
                <w:color w:val="339966"/>
              </w:rPr>
              <w:t>39 kPa</w:t>
            </w:r>
          </w:p>
        </w:tc>
        <w:tc>
          <w:tcPr>
            <w:tcW w:w="1440" w:type="dxa"/>
          </w:tcPr>
          <w:p w14:paraId="535E5E30" w14:textId="77777777" w:rsidR="00D65686" w:rsidRPr="00D65686" w:rsidRDefault="00D65686" w:rsidP="00D65686">
            <w:pPr>
              <w:jc w:val="right"/>
              <w:rPr>
                <w:rFonts w:ascii="Arial" w:hAnsi="Arial" w:cs="Arial"/>
                <w:color w:val="800080"/>
              </w:rPr>
            </w:pPr>
            <w:r w:rsidRPr="00D65686">
              <w:rPr>
                <w:rFonts w:ascii="Arial" w:hAnsi="Arial" w:cs="Arial"/>
                <w:color w:val="800080"/>
              </w:rPr>
              <w:t>39 kPa</w:t>
            </w:r>
          </w:p>
        </w:tc>
        <w:tc>
          <w:tcPr>
            <w:tcW w:w="1620" w:type="dxa"/>
          </w:tcPr>
          <w:p w14:paraId="665035FF" w14:textId="77777777" w:rsidR="00D65686" w:rsidRPr="00D65686" w:rsidRDefault="00D65686" w:rsidP="00D65686">
            <w:pPr>
              <w:jc w:val="right"/>
              <w:rPr>
                <w:rFonts w:ascii="Arial" w:hAnsi="Arial" w:cs="Arial"/>
                <w:color w:val="0000FF"/>
              </w:rPr>
            </w:pPr>
            <w:r w:rsidRPr="00D65686">
              <w:rPr>
                <w:rFonts w:ascii="Arial" w:hAnsi="Arial" w:cs="Arial"/>
                <w:color w:val="0000FF"/>
              </w:rPr>
              <w:t>39 kPa</w:t>
            </w:r>
          </w:p>
        </w:tc>
      </w:tr>
      <w:tr w:rsidR="00D65686" w14:paraId="49AFD1E9" w14:textId="77777777" w:rsidTr="00DD2C9A">
        <w:tc>
          <w:tcPr>
            <w:tcW w:w="4248" w:type="dxa"/>
          </w:tcPr>
          <w:p w14:paraId="2979B7BC" w14:textId="77777777" w:rsidR="00D65686" w:rsidRPr="007A797D" w:rsidRDefault="00D65686" w:rsidP="00F3186C">
            <w:pPr>
              <w:rPr>
                <w:rFonts w:ascii="Arial" w:hAnsi="Arial" w:cs="Arial"/>
              </w:rPr>
            </w:pPr>
            <w:r w:rsidRPr="007A797D">
              <w:rPr>
                <w:rFonts w:ascii="Arial" w:hAnsi="Arial" w:cs="Arial"/>
              </w:rPr>
              <w:t>Max dynamic pressure: Retro Doors deployed</w:t>
            </w:r>
          </w:p>
        </w:tc>
        <w:tc>
          <w:tcPr>
            <w:tcW w:w="1620" w:type="dxa"/>
          </w:tcPr>
          <w:p w14:paraId="3D8A66C3" w14:textId="77777777" w:rsidR="00D65686" w:rsidRPr="002B5644" w:rsidRDefault="00D65686" w:rsidP="002917BE">
            <w:pPr>
              <w:jc w:val="right"/>
              <w:rPr>
                <w:rFonts w:ascii="Arial" w:hAnsi="Arial" w:cs="Arial"/>
                <w:color w:val="339966"/>
              </w:rPr>
            </w:pPr>
            <w:r w:rsidRPr="002B5644">
              <w:rPr>
                <w:rFonts w:ascii="Arial" w:hAnsi="Arial" w:cs="Arial"/>
                <w:color w:val="339966"/>
              </w:rPr>
              <w:t>41 kPa</w:t>
            </w:r>
          </w:p>
        </w:tc>
        <w:tc>
          <w:tcPr>
            <w:tcW w:w="1440" w:type="dxa"/>
          </w:tcPr>
          <w:p w14:paraId="01951AEA" w14:textId="77777777" w:rsidR="00D65686" w:rsidRPr="00D65686" w:rsidRDefault="00D65686" w:rsidP="00D65686">
            <w:pPr>
              <w:jc w:val="right"/>
              <w:rPr>
                <w:rFonts w:ascii="Arial" w:hAnsi="Arial" w:cs="Arial"/>
                <w:color w:val="800080"/>
              </w:rPr>
            </w:pPr>
            <w:r w:rsidRPr="00D65686">
              <w:rPr>
                <w:rFonts w:ascii="Arial" w:hAnsi="Arial" w:cs="Arial"/>
                <w:color w:val="800080"/>
              </w:rPr>
              <w:t>41 kPa</w:t>
            </w:r>
          </w:p>
        </w:tc>
        <w:tc>
          <w:tcPr>
            <w:tcW w:w="1620" w:type="dxa"/>
          </w:tcPr>
          <w:p w14:paraId="50362ED7" w14:textId="77777777" w:rsidR="00D65686" w:rsidRPr="00D65686" w:rsidRDefault="00D65686" w:rsidP="00D65686">
            <w:pPr>
              <w:jc w:val="right"/>
              <w:rPr>
                <w:rFonts w:ascii="Arial" w:hAnsi="Arial" w:cs="Arial"/>
                <w:color w:val="0000FF"/>
              </w:rPr>
            </w:pPr>
            <w:r w:rsidRPr="00D65686">
              <w:rPr>
                <w:rFonts w:ascii="Arial" w:hAnsi="Arial" w:cs="Arial"/>
                <w:color w:val="0000FF"/>
              </w:rPr>
              <w:t>41 kPa</w:t>
            </w:r>
          </w:p>
        </w:tc>
      </w:tr>
      <w:tr w:rsidR="00D65686" w14:paraId="05F1ABF4" w14:textId="77777777" w:rsidTr="00DD2C9A">
        <w:tc>
          <w:tcPr>
            <w:tcW w:w="4248" w:type="dxa"/>
          </w:tcPr>
          <w:p w14:paraId="7914BAD9" w14:textId="77777777" w:rsidR="00D65686" w:rsidRPr="007A797D" w:rsidRDefault="00D65686" w:rsidP="002D48DB">
            <w:pPr>
              <w:rPr>
                <w:rFonts w:ascii="Arial" w:hAnsi="Arial" w:cs="Arial"/>
              </w:rPr>
            </w:pPr>
            <w:r w:rsidRPr="007A797D">
              <w:rPr>
                <w:rFonts w:ascii="Arial" w:hAnsi="Arial" w:cs="Arial"/>
              </w:rPr>
              <w:t>Hull Thermal Failure at temperature limit (single surface)</w:t>
            </w:r>
          </w:p>
        </w:tc>
        <w:tc>
          <w:tcPr>
            <w:tcW w:w="1620" w:type="dxa"/>
          </w:tcPr>
          <w:p w14:paraId="2B51038E" w14:textId="77777777" w:rsidR="00D65686" w:rsidRPr="002B5644" w:rsidRDefault="00D65686" w:rsidP="002917BE">
            <w:pPr>
              <w:jc w:val="right"/>
              <w:rPr>
                <w:rFonts w:ascii="Arial" w:hAnsi="Arial" w:cs="Arial"/>
                <w:color w:val="339966"/>
              </w:rPr>
            </w:pPr>
            <w:r w:rsidRPr="002B5644">
              <w:rPr>
                <w:rFonts w:ascii="Arial" w:hAnsi="Arial" w:cs="Arial"/>
                <w:color w:val="339966"/>
              </w:rPr>
              <w:t>~8 seconds (typical)</w:t>
            </w:r>
          </w:p>
        </w:tc>
        <w:tc>
          <w:tcPr>
            <w:tcW w:w="1440" w:type="dxa"/>
          </w:tcPr>
          <w:p w14:paraId="5E0227A4" w14:textId="77777777" w:rsidR="00D65686" w:rsidRPr="00D65686" w:rsidRDefault="00D65686" w:rsidP="00D65686">
            <w:pPr>
              <w:jc w:val="right"/>
              <w:rPr>
                <w:rFonts w:ascii="Arial" w:hAnsi="Arial" w:cs="Arial"/>
                <w:color w:val="800080"/>
              </w:rPr>
            </w:pPr>
            <w:r w:rsidRPr="00D65686">
              <w:rPr>
                <w:rFonts w:ascii="Arial" w:hAnsi="Arial" w:cs="Arial"/>
                <w:color w:val="800080"/>
              </w:rPr>
              <w:t>~8 seconds (typical)</w:t>
            </w:r>
          </w:p>
        </w:tc>
        <w:tc>
          <w:tcPr>
            <w:tcW w:w="1620" w:type="dxa"/>
          </w:tcPr>
          <w:p w14:paraId="13B79C3E" w14:textId="77777777" w:rsidR="00D65686" w:rsidRPr="00D65686" w:rsidRDefault="00D65686" w:rsidP="00D65686">
            <w:pPr>
              <w:jc w:val="right"/>
              <w:rPr>
                <w:rFonts w:ascii="Arial" w:hAnsi="Arial" w:cs="Arial"/>
                <w:color w:val="0000FF"/>
              </w:rPr>
            </w:pPr>
            <w:r w:rsidRPr="00D65686">
              <w:rPr>
                <w:rFonts w:ascii="Arial" w:hAnsi="Arial" w:cs="Arial"/>
                <w:color w:val="0000FF"/>
              </w:rPr>
              <w:t>~8 seconds (typical)</w:t>
            </w:r>
          </w:p>
        </w:tc>
      </w:tr>
      <w:tr w:rsidR="00D65686" w14:paraId="3327B3E8" w14:textId="77777777" w:rsidTr="00DD2C9A">
        <w:tc>
          <w:tcPr>
            <w:tcW w:w="4248" w:type="dxa"/>
          </w:tcPr>
          <w:p w14:paraId="235E5050" w14:textId="77777777" w:rsidR="00D65686" w:rsidRPr="007A797D" w:rsidRDefault="00D65686" w:rsidP="00FB7B18">
            <w:pPr>
              <w:keepNext/>
              <w:keepLines/>
              <w:rPr>
                <w:rFonts w:ascii="Arial" w:hAnsi="Arial" w:cs="Arial"/>
              </w:rPr>
            </w:pPr>
            <w:r w:rsidRPr="007A797D">
              <w:rPr>
                <w:rFonts w:ascii="Arial" w:hAnsi="Arial" w:cs="Arial"/>
              </w:rPr>
              <w:t xml:space="preserve">Max surface heating: NOSECONE </w:t>
            </w:r>
          </w:p>
        </w:tc>
        <w:tc>
          <w:tcPr>
            <w:tcW w:w="1620" w:type="dxa"/>
          </w:tcPr>
          <w:p w14:paraId="743BC807"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2840 C</w:t>
            </w:r>
          </w:p>
          <w:p w14:paraId="3475B2E0" w14:textId="77777777" w:rsidR="00D65686" w:rsidRPr="002B5644" w:rsidRDefault="00D65686" w:rsidP="00FB7B18">
            <w:pPr>
              <w:keepNext/>
              <w:keepLines/>
              <w:jc w:val="right"/>
              <w:rPr>
                <w:rFonts w:ascii="Arial" w:hAnsi="Arial" w:cs="Arial"/>
                <w:color w:val="339966"/>
              </w:rPr>
            </w:pPr>
            <w:r w:rsidRPr="002B5644">
              <w:rPr>
                <w:rFonts w:ascii="Arial" w:hAnsi="Arial" w:cs="Arial"/>
                <w:color w:val="339966"/>
              </w:rPr>
              <w:t xml:space="preserve">  (5144 F)</w:t>
            </w:r>
          </w:p>
        </w:tc>
        <w:tc>
          <w:tcPr>
            <w:tcW w:w="1440" w:type="dxa"/>
          </w:tcPr>
          <w:p w14:paraId="225BF872"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2840 C</w:t>
            </w:r>
          </w:p>
          <w:p w14:paraId="3D56E250" w14:textId="77777777" w:rsidR="00D65686" w:rsidRPr="00D65686" w:rsidRDefault="00D65686" w:rsidP="00FB7B18">
            <w:pPr>
              <w:keepNext/>
              <w:keepLines/>
              <w:jc w:val="right"/>
              <w:rPr>
                <w:rFonts w:ascii="Arial" w:hAnsi="Arial" w:cs="Arial"/>
                <w:color w:val="800080"/>
              </w:rPr>
            </w:pPr>
            <w:r w:rsidRPr="00D65686">
              <w:rPr>
                <w:rFonts w:ascii="Arial" w:hAnsi="Arial" w:cs="Arial"/>
                <w:color w:val="800080"/>
              </w:rPr>
              <w:t xml:space="preserve">  (5144 F)</w:t>
            </w:r>
          </w:p>
        </w:tc>
        <w:tc>
          <w:tcPr>
            <w:tcW w:w="1620" w:type="dxa"/>
          </w:tcPr>
          <w:p w14:paraId="4934FA0B"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2840 C</w:t>
            </w:r>
          </w:p>
          <w:p w14:paraId="10694FD1" w14:textId="77777777" w:rsidR="00D65686" w:rsidRPr="00D65686" w:rsidRDefault="00D65686" w:rsidP="00FB7B18">
            <w:pPr>
              <w:keepNext/>
              <w:keepLines/>
              <w:jc w:val="right"/>
              <w:rPr>
                <w:rFonts w:ascii="Arial" w:hAnsi="Arial" w:cs="Arial"/>
                <w:color w:val="0000FF"/>
              </w:rPr>
            </w:pPr>
            <w:r w:rsidRPr="00D65686">
              <w:rPr>
                <w:rFonts w:ascii="Arial" w:hAnsi="Arial" w:cs="Arial"/>
                <w:color w:val="0000FF"/>
              </w:rPr>
              <w:t xml:space="preserve">  (5144 F)</w:t>
            </w:r>
          </w:p>
        </w:tc>
      </w:tr>
      <w:tr w:rsidR="00D65686" w14:paraId="7CA5C954" w14:textId="77777777" w:rsidTr="00DD2C9A">
        <w:tc>
          <w:tcPr>
            <w:tcW w:w="4248" w:type="dxa"/>
          </w:tcPr>
          <w:p w14:paraId="152DA0DA" w14:textId="77777777" w:rsidR="00D65686" w:rsidRPr="007A797D" w:rsidRDefault="00D65686" w:rsidP="00FD11D8">
            <w:pPr>
              <w:rPr>
                <w:rFonts w:ascii="Arial" w:hAnsi="Arial" w:cs="Arial"/>
              </w:rPr>
            </w:pPr>
            <w:r w:rsidRPr="007A797D">
              <w:rPr>
                <w:rFonts w:ascii="Arial" w:hAnsi="Arial" w:cs="Arial"/>
              </w:rPr>
              <w:t>Max surface heating: WINGS</w:t>
            </w:r>
          </w:p>
        </w:tc>
        <w:tc>
          <w:tcPr>
            <w:tcW w:w="1620" w:type="dxa"/>
          </w:tcPr>
          <w:p w14:paraId="12808F4F" w14:textId="77777777" w:rsidR="00D65686" w:rsidRPr="002B5644" w:rsidRDefault="00D65686" w:rsidP="002917BE">
            <w:pPr>
              <w:jc w:val="right"/>
              <w:rPr>
                <w:rFonts w:ascii="Arial" w:hAnsi="Arial" w:cs="Arial"/>
                <w:color w:val="339966"/>
              </w:rPr>
            </w:pPr>
            <w:r w:rsidRPr="002B5644">
              <w:rPr>
                <w:rFonts w:ascii="Arial" w:hAnsi="Arial" w:cs="Arial"/>
                <w:color w:val="339966"/>
              </w:rPr>
              <w:t>2380 C</w:t>
            </w:r>
          </w:p>
          <w:p w14:paraId="69068172"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(4316 F)</w:t>
            </w:r>
          </w:p>
        </w:tc>
        <w:tc>
          <w:tcPr>
            <w:tcW w:w="1440" w:type="dxa"/>
          </w:tcPr>
          <w:p w14:paraId="39A0D1A6" w14:textId="77777777" w:rsidR="00D65686" w:rsidRPr="00D65686" w:rsidRDefault="00D65686" w:rsidP="00D65686">
            <w:pPr>
              <w:jc w:val="right"/>
              <w:rPr>
                <w:rFonts w:ascii="Arial" w:hAnsi="Arial" w:cs="Arial"/>
                <w:color w:val="800080"/>
              </w:rPr>
            </w:pPr>
            <w:r w:rsidRPr="00D65686">
              <w:rPr>
                <w:rFonts w:ascii="Arial" w:hAnsi="Arial" w:cs="Arial"/>
                <w:color w:val="800080"/>
              </w:rPr>
              <w:t>2380 C</w:t>
            </w:r>
          </w:p>
          <w:p w14:paraId="6997A1F9"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(4316 F)</w:t>
            </w:r>
          </w:p>
        </w:tc>
        <w:tc>
          <w:tcPr>
            <w:tcW w:w="1620" w:type="dxa"/>
          </w:tcPr>
          <w:p w14:paraId="792DB109" w14:textId="77777777" w:rsidR="00D65686" w:rsidRPr="00D65686" w:rsidRDefault="00D65686" w:rsidP="00D65686">
            <w:pPr>
              <w:jc w:val="right"/>
              <w:rPr>
                <w:rFonts w:ascii="Arial" w:hAnsi="Arial" w:cs="Arial"/>
                <w:color w:val="0000FF"/>
              </w:rPr>
            </w:pPr>
            <w:r w:rsidRPr="00D65686">
              <w:rPr>
                <w:rFonts w:ascii="Arial" w:hAnsi="Arial" w:cs="Arial"/>
                <w:color w:val="0000FF"/>
              </w:rPr>
              <w:t>2380 C</w:t>
            </w:r>
          </w:p>
          <w:p w14:paraId="68ED8F7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(4316 F)</w:t>
            </w:r>
          </w:p>
        </w:tc>
      </w:tr>
      <w:tr w:rsidR="00D65686" w14:paraId="191AAE2D" w14:textId="77777777" w:rsidTr="00DD2C9A">
        <w:tc>
          <w:tcPr>
            <w:tcW w:w="4248" w:type="dxa"/>
          </w:tcPr>
          <w:p w14:paraId="7F299A71" w14:textId="77777777" w:rsidR="00D65686" w:rsidRPr="007A797D" w:rsidRDefault="00D65686" w:rsidP="00FD11D8">
            <w:pPr>
              <w:rPr>
                <w:rFonts w:ascii="Arial" w:hAnsi="Arial" w:cs="Arial"/>
              </w:rPr>
            </w:pPr>
            <w:r w:rsidRPr="007A797D">
              <w:rPr>
                <w:rFonts w:ascii="Arial" w:hAnsi="Arial" w:cs="Arial"/>
              </w:rPr>
              <w:t>Max surface heating: COCKPIT</w:t>
            </w:r>
          </w:p>
        </w:tc>
        <w:tc>
          <w:tcPr>
            <w:tcW w:w="1620" w:type="dxa"/>
          </w:tcPr>
          <w:p w14:paraId="7A16D5DC" w14:textId="77777777" w:rsidR="00D65686" w:rsidRPr="002B5644" w:rsidRDefault="00D65686" w:rsidP="002917BE">
            <w:pPr>
              <w:jc w:val="right"/>
              <w:rPr>
                <w:rFonts w:ascii="Arial" w:hAnsi="Arial" w:cs="Arial"/>
                <w:color w:val="339966"/>
              </w:rPr>
            </w:pPr>
            <w:r w:rsidRPr="002B5644">
              <w:rPr>
                <w:rFonts w:ascii="Arial" w:hAnsi="Arial" w:cs="Arial"/>
                <w:color w:val="339966"/>
              </w:rPr>
              <w:t>1490 C</w:t>
            </w:r>
          </w:p>
          <w:p w14:paraId="59176004"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(2714 F)</w:t>
            </w:r>
          </w:p>
        </w:tc>
        <w:tc>
          <w:tcPr>
            <w:tcW w:w="1440" w:type="dxa"/>
          </w:tcPr>
          <w:p w14:paraId="70CB6679" w14:textId="77777777" w:rsidR="00D65686" w:rsidRPr="00D65686" w:rsidRDefault="00D65686" w:rsidP="00D65686">
            <w:pPr>
              <w:jc w:val="right"/>
              <w:rPr>
                <w:rFonts w:ascii="Arial" w:hAnsi="Arial" w:cs="Arial"/>
                <w:color w:val="800080"/>
              </w:rPr>
            </w:pPr>
            <w:r w:rsidRPr="00D65686">
              <w:rPr>
                <w:rFonts w:ascii="Arial" w:hAnsi="Arial" w:cs="Arial"/>
                <w:color w:val="800080"/>
              </w:rPr>
              <w:t>1490 C</w:t>
            </w:r>
          </w:p>
          <w:p w14:paraId="462714CF"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(2714 F)</w:t>
            </w:r>
          </w:p>
        </w:tc>
        <w:tc>
          <w:tcPr>
            <w:tcW w:w="1620" w:type="dxa"/>
          </w:tcPr>
          <w:p w14:paraId="645635EB" w14:textId="77777777" w:rsidR="00D65686" w:rsidRPr="00D65686" w:rsidRDefault="00D65686" w:rsidP="00D65686">
            <w:pPr>
              <w:jc w:val="right"/>
              <w:rPr>
                <w:rFonts w:ascii="Arial" w:hAnsi="Arial" w:cs="Arial"/>
                <w:color w:val="0000FF"/>
              </w:rPr>
            </w:pPr>
            <w:r w:rsidRPr="00D65686">
              <w:rPr>
                <w:rFonts w:ascii="Arial" w:hAnsi="Arial" w:cs="Arial"/>
                <w:color w:val="0000FF"/>
              </w:rPr>
              <w:t>1490 C</w:t>
            </w:r>
          </w:p>
          <w:p w14:paraId="5A5F67B7"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(2714 F)</w:t>
            </w:r>
          </w:p>
        </w:tc>
      </w:tr>
      <w:tr w:rsidR="00D65686" w14:paraId="51B5C57C" w14:textId="77777777" w:rsidTr="00DD2C9A">
        <w:tc>
          <w:tcPr>
            <w:tcW w:w="4248" w:type="dxa"/>
          </w:tcPr>
          <w:p w14:paraId="2F98ADE5" w14:textId="77777777" w:rsidR="00D65686" w:rsidRPr="007A797D" w:rsidRDefault="00D65686" w:rsidP="00FD11D8">
            <w:pPr>
              <w:rPr>
                <w:rFonts w:ascii="Arial" w:hAnsi="Arial" w:cs="Arial"/>
              </w:rPr>
            </w:pPr>
            <w:r w:rsidRPr="007A797D">
              <w:rPr>
                <w:rFonts w:ascii="Arial" w:hAnsi="Arial" w:cs="Arial"/>
              </w:rPr>
              <w:t xml:space="preserve">Max surface heating: TOP </w:t>
            </w:r>
            <w:smartTag w:uri="urn:schemas-microsoft-com:office:smarttags" w:element="place">
              <w:smartTag w:uri="urn:schemas-microsoft-com:office:smarttags" w:element="City">
                <w:r w:rsidRPr="007A797D">
                  <w:rPr>
                    <w:rFonts w:ascii="Arial" w:hAnsi="Arial" w:cs="Arial"/>
                  </w:rPr>
                  <w:t>HULL</w:t>
                </w:r>
              </w:smartTag>
            </w:smartTag>
          </w:p>
        </w:tc>
        <w:tc>
          <w:tcPr>
            <w:tcW w:w="1620" w:type="dxa"/>
          </w:tcPr>
          <w:p w14:paraId="0F53F0DA"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1210 C </w:t>
            </w:r>
          </w:p>
          <w:p w14:paraId="224B99B0" w14:textId="77777777" w:rsidR="00D65686" w:rsidRPr="002B5644" w:rsidRDefault="00D65686" w:rsidP="002917BE">
            <w:pPr>
              <w:jc w:val="right"/>
              <w:rPr>
                <w:rFonts w:ascii="Arial" w:hAnsi="Arial" w:cs="Arial"/>
                <w:color w:val="339966"/>
              </w:rPr>
            </w:pPr>
            <w:r w:rsidRPr="002B5644">
              <w:rPr>
                <w:rFonts w:ascii="Arial" w:hAnsi="Arial" w:cs="Arial"/>
                <w:color w:val="339966"/>
              </w:rPr>
              <w:t xml:space="preserve"> (2210 F)</w:t>
            </w:r>
          </w:p>
        </w:tc>
        <w:tc>
          <w:tcPr>
            <w:tcW w:w="1440" w:type="dxa"/>
          </w:tcPr>
          <w:p w14:paraId="4953BB25"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1210 C </w:t>
            </w:r>
          </w:p>
          <w:p w14:paraId="2C3F5BDA" w14:textId="77777777" w:rsidR="00D65686" w:rsidRPr="00D65686" w:rsidRDefault="00D65686" w:rsidP="00D65686">
            <w:pPr>
              <w:jc w:val="right"/>
              <w:rPr>
                <w:rFonts w:ascii="Arial" w:hAnsi="Arial" w:cs="Arial"/>
                <w:color w:val="800080"/>
              </w:rPr>
            </w:pPr>
            <w:r w:rsidRPr="00D65686">
              <w:rPr>
                <w:rFonts w:ascii="Arial" w:hAnsi="Arial" w:cs="Arial"/>
                <w:color w:val="800080"/>
              </w:rPr>
              <w:t xml:space="preserve"> (2210 F)</w:t>
            </w:r>
          </w:p>
        </w:tc>
        <w:tc>
          <w:tcPr>
            <w:tcW w:w="1620" w:type="dxa"/>
          </w:tcPr>
          <w:p w14:paraId="15B372C5"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1210 C </w:t>
            </w:r>
          </w:p>
          <w:p w14:paraId="2046A85D" w14:textId="77777777" w:rsidR="00D65686" w:rsidRPr="00D65686" w:rsidRDefault="00D65686" w:rsidP="00D65686">
            <w:pPr>
              <w:jc w:val="right"/>
              <w:rPr>
                <w:rFonts w:ascii="Arial" w:hAnsi="Arial" w:cs="Arial"/>
                <w:color w:val="0000FF"/>
              </w:rPr>
            </w:pPr>
            <w:r w:rsidRPr="00D65686">
              <w:rPr>
                <w:rFonts w:ascii="Arial" w:hAnsi="Arial" w:cs="Arial"/>
                <w:color w:val="0000FF"/>
              </w:rPr>
              <w:t xml:space="preserve"> (2210 F)</w:t>
            </w:r>
          </w:p>
        </w:tc>
      </w:tr>
    </w:tbl>
    <w:p w14:paraId="45660DBF" w14:textId="77777777" w:rsidR="007110DE" w:rsidRDefault="007110DE" w:rsidP="002D48DB"/>
    <w:p w14:paraId="772A4135" w14:textId="77777777" w:rsidR="002572A8" w:rsidRDefault="002572A8" w:rsidP="002D48DB">
      <w:pPr>
        <w:rPr>
          <w:b/>
        </w:rPr>
      </w:pPr>
    </w:p>
    <w:p w14:paraId="2B1492E1" w14:textId="77777777" w:rsidR="002572A8" w:rsidRPr="002572A8" w:rsidRDefault="002572A8" w:rsidP="002D48DB">
      <w:pPr>
        <w:rPr>
          <w:b/>
        </w:rPr>
      </w:pPr>
      <w:r>
        <w:rPr>
          <w:b/>
        </w:rPr>
        <w:t>Notes:</w:t>
      </w:r>
    </w:p>
    <w:p w14:paraId="4F5388B2" w14:textId="77777777" w:rsidR="002572A8" w:rsidRDefault="002572A8" w:rsidP="002D48DB"/>
    <w:p w14:paraId="52AFEF07" w14:textId="77777777" w:rsidR="002572A8" w:rsidRDefault="00C31D31" w:rsidP="00732512">
      <w:pPr>
        <w:numPr>
          <w:ilvl w:val="0"/>
          <w:numId w:val="10"/>
        </w:numPr>
        <w:jc w:val="both"/>
      </w:pPr>
      <w:r w:rsidRPr="00C31D31">
        <w:t xml:space="preserve">Depending on the ship’s mass, exceeding the </w:t>
      </w:r>
      <w:r>
        <w:t xml:space="preserve">max </w:t>
      </w:r>
      <w:r w:rsidRPr="00C31D31">
        <w:t xml:space="preserve">descent rate </w:t>
      </w:r>
      <w:r>
        <w:t>at</w:t>
      </w:r>
      <w:r w:rsidRPr="00C31D31">
        <w:t xml:space="preserve"> touchdown will collapse the landing gear and damage the hover engines, and may injure or kill the crew; exceeding </w:t>
      </w:r>
      <w:r w:rsidR="003A7FD4">
        <w:t>the limit</w:t>
      </w:r>
      <w:r w:rsidRPr="00C31D31">
        <w:t xml:space="preserve"> by too much will destroy the ship.</w:t>
      </w:r>
    </w:p>
    <w:p w14:paraId="4271BBA1" w14:textId="77777777" w:rsidR="00802C3A" w:rsidRDefault="00802C3A" w:rsidP="00732512">
      <w:pPr>
        <w:jc w:val="both"/>
      </w:pPr>
    </w:p>
    <w:p w14:paraId="2037F265" w14:textId="77777777" w:rsidR="00604F1C" w:rsidRPr="00BD2660" w:rsidRDefault="00802C3A" w:rsidP="00732512">
      <w:pPr>
        <w:numPr>
          <w:ilvl w:val="0"/>
          <w:numId w:val="10"/>
        </w:numPr>
        <w:jc w:val="both"/>
      </w:pPr>
      <w:r>
        <w:t xml:space="preserve">Exceeding a surface’s dynamic pressure limits </w:t>
      </w:r>
      <w:r w:rsidR="00604F1C">
        <w:t xml:space="preserve">will overload that surface's hydraulics causing </w:t>
      </w:r>
      <w:r w:rsidR="003A7FD4">
        <w:t xml:space="preserve">them </w:t>
      </w:r>
      <w:r w:rsidR="00604F1C">
        <w:t>to fail.</w:t>
      </w:r>
      <w:r>
        <w:t xml:space="preserve">  </w:t>
      </w:r>
      <w:r w:rsidR="00604F1C" w:rsidRPr="00802C3A">
        <w:rPr>
          <w:b/>
        </w:rPr>
        <w:t>WARNING: AN OPEN (DEPLOYED) SURFACE SEVERELY COMPROMISES THAT SURFACE'S HEAT RESISTANCE.</w:t>
      </w:r>
    </w:p>
    <w:p w14:paraId="1D5ADD8B" w14:textId="77777777" w:rsidR="00BD2660" w:rsidRDefault="00BD2660" w:rsidP="00732512">
      <w:pPr>
        <w:jc w:val="both"/>
      </w:pPr>
    </w:p>
    <w:p w14:paraId="41F1D099" w14:textId="293A85FA" w:rsidR="00604F1C" w:rsidRDefault="0031534E" w:rsidP="00732512">
      <w:pPr>
        <w:numPr>
          <w:ilvl w:val="0"/>
          <w:numId w:val="10"/>
        </w:numPr>
        <w:jc w:val="both"/>
      </w:pPr>
      <w:r>
        <w:t xml:space="preserve">The </w:t>
      </w:r>
      <w:r w:rsidR="00604F1C">
        <w:t>high-strength SCRAM and Hover doors do not have a dynamic pressure limit (except for the hull's absolute dynamic pressure limit</w:t>
      </w:r>
      <w:r w:rsidR="00BD2660">
        <w:t>, of course</w:t>
      </w:r>
      <w:r w:rsidR="00604F1C">
        <w:t xml:space="preserve">); however, the hover doors must be CLOSED during reentry </w:t>
      </w:r>
      <w:r w:rsidR="00503C40">
        <w:t>to</w:t>
      </w:r>
      <w:r w:rsidR="00604F1C">
        <w:t xml:space="preserve"> prevent the inner hull from overheating.  Similarly, you must close the SCRAM doors for high-</w:t>
      </w:r>
      <w:r w:rsidR="003B6F3D">
        <w:t>Mach</w:t>
      </w:r>
      <w:r w:rsidR="00604F1C">
        <w:t xml:space="preserve"> (&gt; </w:t>
      </w:r>
      <w:r w:rsidR="003B6F3D">
        <w:t>Mach</w:t>
      </w:r>
      <w:r w:rsidR="00604F1C">
        <w:t xml:space="preserve"> </w:t>
      </w:r>
      <w:r>
        <w:t>17-20</w:t>
      </w:r>
      <w:r w:rsidR="00604F1C">
        <w:t>) upper atmospheric flight.</w:t>
      </w:r>
    </w:p>
    <w:p w14:paraId="74DC52C6" w14:textId="77777777" w:rsidR="00BB4F19" w:rsidRDefault="00BB4F19" w:rsidP="00732512">
      <w:pPr>
        <w:jc w:val="both"/>
      </w:pPr>
    </w:p>
    <w:p w14:paraId="436063ED" w14:textId="77777777" w:rsidR="00604F1C" w:rsidRDefault="00BB4F19" w:rsidP="00732512">
      <w:pPr>
        <w:numPr>
          <w:ilvl w:val="0"/>
          <w:numId w:val="10"/>
        </w:numPr>
        <w:jc w:val="both"/>
      </w:pPr>
      <w:r>
        <w:t>If a hull surface overheats, t</w:t>
      </w:r>
      <w:r w:rsidR="00604F1C">
        <w:t xml:space="preserve">ypical failure </w:t>
      </w:r>
      <w:r>
        <w:t xml:space="preserve">occurs </w:t>
      </w:r>
      <w:r w:rsidR="00A72080">
        <w:t>within eight</w:t>
      </w:r>
      <w:r w:rsidR="00604F1C">
        <w:t xml:space="preserve"> seconds at temperature limit; failure probability increases by overtempRatio</w:t>
      </w:r>
      <w:r w:rsidRPr="00BB4F19">
        <w:rPr>
          <w:vertAlign w:val="superscript"/>
        </w:rPr>
        <w:t>2</w:t>
      </w:r>
      <w:r w:rsidR="00604F1C">
        <w:t xml:space="preserve"> as hull temperature increases.</w:t>
      </w:r>
    </w:p>
    <w:p w14:paraId="63E64773" w14:textId="77777777" w:rsidR="006F2F72" w:rsidRDefault="006F2F72" w:rsidP="00732512">
      <w:pPr>
        <w:jc w:val="both"/>
      </w:pPr>
    </w:p>
    <w:p w14:paraId="144FE424" w14:textId="77777777" w:rsidR="006F2F72" w:rsidRPr="006F2F72" w:rsidRDefault="006F2F72" w:rsidP="00732512">
      <w:pPr>
        <w:numPr>
          <w:ilvl w:val="0"/>
          <w:numId w:val="10"/>
        </w:numPr>
        <w:jc w:val="both"/>
        <w:rPr>
          <w:b/>
        </w:rPr>
      </w:pPr>
      <w:r w:rsidRPr="006F2F72">
        <w:rPr>
          <w:b/>
        </w:rPr>
        <w:t>WARNING: If a door is open on a surface, that surface's thermal limit is much lower: 480 C</w:t>
      </w:r>
    </w:p>
    <w:p w14:paraId="57EFF8FE" w14:textId="77777777" w:rsidR="006F2F72" w:rsidRDefault="006F2F72" w:rsidP="00732512">
      <w:pPr>
        <w:jc w:val="both"/>
      </w:pPr>
    </w:p>
    <w:p w14:paraId="2C2FFFCB" w14:textId="77777777" w:rsidR="00947567" w:rsidRDefault="00947567" w:rsidP="00732512">
      <w:pPr>
        <w:pStyle w:val="Heading1"/>
        <w:jc w:val="both"/>
      </w:pPr>
      <w:bookmarkStart w:id="20" w:name="_Toc80454735"/>
      <w:r>
        <w:t>Custom Shortcut Keys</w:t>
      </w:r>
      <w:bookmarkEnd w:id="20"/>
    </w:p>
    <w:p w14:paraId="4874C837" w14:textId="77777777" w:rsidR="00947567" w:rsidRDefault="00947567" w:rsidP="00732512">
      <w:pPr>
        <w:jc w:val="both"/>
        <w:rPr>
          <w:i/>
        </w:rPr>
      </w:pPr>
    </w:p>
    <w:p w14:paraId="4331CC08" w14:textId="77777777" w:rsidR="000A2693" w:rsidRDefault="000A2693" w:rsidP="00732512">
      <w:pPr>
        <w:jc w:val="both"/>
      </w:pPr>
      <w:r>
        <w:lastRenderedPageBreak/>
        <w:t>This section lists the custom shortcut keys defined by</w:t>
      </w:r>
      <w:r w:rsidR="00CB546E">
        <w:t xml:space="preserve"> XR Vessels</w:t>
      </w:r>
      <w:r>
        <w:t xml:space="preserve">.  Note that the standard Orbiter shortcut keys </w:t>
      </w:r>
      <w:r w:rsidR="007C0BDD">
        <w:t>a</w:t>
      </w:r>
      <w:r>
        <w:t>re not listed here; please refer to the standard</w:t>
      </w:r>
      <w:r w:rsidR="00CB546E">
        <w:t xml:space="preserve"> </w:t>
      </w:r>
      <w:r>
        <w:t>documentation bundled with the Orbiter core distribution for details about standard shortcut keys.</w:t>
      </w:r>
    </w:p>
    <w:p w14:paraId="686D37E1" w14:textId="77777777" w:rsidR="00CB546E" w:rsidRDefault="00CB546E" w:rsidP="00732512">
      <w:pPr>
        <w:jc w:val="both"/>
      </w:pPr>
    </w:p>
    <w:p w14:paraId="41059EEF" w14:textId="77777777" w:rsidR="00CB546E" w:rsidRDefault="00CB546E" w:rsidP="00732512">
      <w:pPr>
        <w:jc w:val="both"/>
      </w:pPr>
      <w:r>
        <w:t>Note that not all keys are applicable to all ships; for example, the XR1 does not have a payload bay, and so payload keys are not applicable to that vessel.</w:t>
      </w:r>
    </w:p>
    <w:p w14:paraId="0FAF1BC2" w14:textId="77777777" w:rsidR="000A2693" w:rsidRDefault="000A2693" w:rsidP="002D48DB"/>
    <w:p w14:paraId="4BC8884A" w14:textId="77777777" w:rsidR="0000329F" w:rsidRPr="000A2693" w:rsidRDefault="0000329F" w:rsidP="002D48DB"/>
    <w:p w14:paraId="67215C2B" w14:textId="77777777" w:rsidR="000A2693" w:rsidRDefault="00CB546E" w:rsidP="009851F8">
      <w:pPr>
        <w:pStyle w:val="Heading2"/>
      </w:pPr>
      <w:bookmarkStart w:id="21" w:name="_Toc80454736"/>
      <w:r>
        <w:t xml:space="preserve">XR Vessel </w:t>
      </w:r>
      <w:r w:rsidR="004E5C50" w:rsidRPr="004E5C50">
        <w:t>Custom Shortcut Keys</w:t>
      </w:r>
      <w:bookmarkEnd w:id="21"/>
    </w:p>
    <w:p w14:paraId="05D9BCEF" w14:textId="77777777" w:rsidR="004E5C50" w:rsidRPr="004E5C50" w:rsidRDefault="004E5C50" w:rsidP="004E5C50">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6228"/>
      </w:tblGrid>
      <w:tr w:rsidR="0095414D" w14:paraId="39C6DFB5" w14:textId="77777777" w:rsidTr="007A797D">
        <w:tc>
          <w:tcPr>
            <w:tcW w:w="2628" w:type="dxa"/>
          </w:tcPr>
          <w:p w14:paraId="0D31D21A"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4B55E88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aft.</w:t>
            </w:r>
          </w:p>
        </w:tc>
      </w:tr>
      <w:tr w:rsidR="0095414D" w14:paraId="145E9E0C" w14:textId="77777777" w:rsidTr="007A797D">
        <w:tc>
          <w:tcPr>
            <w:tcW w:w="2628" w:type="dxa"/>
          </w:tcPr>
          <w:p w14:paraId="1D80F9F9" w14:textId="77777777" w:rsidR="0095414D" w:rsidRPr="007A797D" w:rsidRDefault="0095414D" w:rsidP="00BD425C">
            <w:pPr>
              <w:rPr>
                <w:rFonts w:ascii="Arial" w:hAnsi="Arial" w:cs="Arial"/>
                <w:szCs w:val="20"/>
              </w:rPr>
            </w:pPr>
            <w:r w:rsidRPr="007A797D">
              <w:rPr>
                <w:rFonts w:ascii="Arial" w:hAnsi="Arial" w:cs="Arial"/>
                <w:szCs w:val="20"/>
              </w:rPr>
              <w:t>ALT-.</w:t>
            </w:r>
          </w:p>
        </w:tc>
        <w:tc>
          <w:tcPr>
            <w:tcW w:w="6228" w:type="dxa"/>
          </w:tcPr>
          <w:p w14:paraId="7802896A" w14:textId="77777777" w:rsidR="0095414D" w:rsidRPr="007A797D" w:rsidRDefault="00C47B92" w:rsidP="00BD425C">
            <w:pPr>
              <w:rPr>
                <w:rFonts w:ascii="Arial" w:hAnsi="Arial" w:cs="Arial"/>
                <w:szCs w:val="20"/>
              </w:rPr>
            </w:pPr>
            <w:r w:rsidRPr="007A797D">
              <w:rPr>
                <w:rFonts w:ascii="Arial" w:hAnsi="Arial" w:cs="Arial"/>
                <w:szCs w:val="20"/>
              </w:rPr>
              <w:t>S</w:t>
            </w:r>
            <w:r w:rsidR="0095414D" w:rsidRPr="007A797D">
              <w:rPr>
                <w:rFonts w:ascii="Arial" w:hAnsi="Arial" w:cs="Arial"/>
                <w:szCs w:val="20"/>
              </w:rPr>
              <w:t>hift center-of-gravity forward</w:t>
            </w:r>
          </w:p>
        </w:tc>
      </w:tr>
      <w:tr w:rsidR="00233A9F" w14:paraId="25271BC8" w14:textId="77777777" w:rsidTr="007A797D">
        <w:tc>
          <w:tcPr>
            <w:tcW w:w="2628" w:type="dxa"/>
          </w:tcPr>
          <w:p w14:paraId="0CE1F3A0" w14:textId="77777777" w:rsidR="00233A9F" w:rsidRPr="007A797D" w:rsidRDefault="00233A9F" w:rsidP="00BD425C">
            <w:pPr>
              <w:rPr>
                <w:rFonts w:ascii="Arial" w:hAnsi="Arial" w:cs="Arial"/>
                <w:szCs w:val="20"/>
              </w:rPr>
            </w:pPr>
            <w:r w:rsidRPr="007A797D">
              <w:rPr>
                <w:rFonts w:ascii="Arial" w:hAnsi="Arial" w:cs="Arial"/>
                <w:szCs w:val="20"/>
              </w:rPr>
              <w:t>ALT-M</w:t>
            </w:r>
          </w:p>
        </w:tc>
        <w:tc>
          <w:tcPr>
            <w:tcW w:w="6228" w:type="dxa"/>
          </w:tcPr>
          <w:p w14:paraId="534BFC9E" w14:textId="77777777" w:rsidR="00233A9F" w:rsidRPr="007A797D" w:rsidRDefault="00C47B92" w:rsidP="00FF7A58">
            <w:pPr>
              <w:rPr>
                <w:rFonts w:ascii="Arial" w:hAnsi="Arial" w:cs="Arial"/>
                <w:szCs w:val="20"/>
              </w:rPr>
            </w:pPr>
            <w:r w:rsidRPr="007A797D">
              <w:rPr>
                <w:rFonts w:ascii="Arial" w:hAnsi="Arial" w:cs="Arial"/>
                <w:szCs w:val="20"/>
              </w:rPr>
              <w:t>R</w:t>
            </w:r>
            <w:r w:rsidR="00233A9F" w:rsidRPr="007A797D">
              <w:rPr>
                <w:rFonts w:ascii="Arial" w:hAnsi="Arial" w:cs="Arial"/>
                <w:szCs w:val="20"/>
              </w:rPr>
              <w:t xml:space="preserve">e-center center-of-gravity </w:t>
            </w:r>
          </w:p>
        </w:tc>
      </w:tr>
      <w:tr w:rsidR="00154703" w14:paraId="463AFAE8" w14:textId="77777777" w:rsidTr="007A797D">
        <w:tc>
          <w:tcPr>
            <w:tcW w:w="2628" w:type="dxa"/>
          </w:tcPr>
          <w:p w14:paraId="68618E16" w14:textId="77777777" w:rsidR="00154703" w:rsidRPr="007A797D" w:rsidRDefault="00154703" w:rsidP="00BD425C">
            <w:pPr>
              <w:rPr>
                <w:rFonts w:ascii="Arial" w:hAnsi="Arial" w:cs="Arial"/>
                <w:szCs w:val="20"/>
              </w:rPr>
            </w:pPr>
            <w:r w:rsidRPr="007A797D">
              <w:rPr>
                <w:rFonts w:ascii="Arial" w:hAnsi="Arial" w:cs="Arial"/>
                <w:szCs w:val="20"/>
              </w:rPr>
              <w:t>ALT-U</w:t>
            </w:r>
          </w:p>
        </w:tc>
        <w:tc>
          <w:tcPr>
            <w:tcW w:w="6228" w:type="dxa"/>
          </w:tcPr>
          <w:p w14:paraId="0194D84F" w14:textId="77777777" w:rsidR="00154703" w:rsidRPr="007A797D" w:rsidRDefault="00154703" w:rsidP="00BD425C">
            <w:pPr>
              <w:rPr>
                <w:rFonts w:ascii="Arial" w:hAnsi="Arial" w:cs="Arial"/>
                <w:szCs w:val="20"/>
              </w:rPr>
            </w:pPr>
            <w:r w:rsidRPr="007A797D">
              <w:rPr>
                <w:rFonts w:ascii="Arial" w:hAnsi="Arial" w:cs="Arial"/>
                <w:szCs w:val="20"/>
              </w:rPr>
              <w:t>Deploy selected payload</w:t>
            </w:r>
          </w:p>
        </w:tc>
      </w:tr>
      <w:tr w:rsidR="00154703" w14:paraId="77EBD705" w14:textId="77777777" w:rsidTr="007A797D">
        <w:tc>
          <w:tcPr>
            <w:tcW w:w="2628" w:type="dxa"/>
          </w:tcPr>
          <w:p w14:paraId="5FB87690" w14:textId="77777777" w:rsidR="00154703" w:rsidRPr="007A797D" w:rsidRDefault="001B3A9B" w:rsidP="00BD425C">
            <w:pPr>
              <w:rPr>
                <w:rFonts w:ascii="Arial" w:hAnsi="Arial" w:cs="Arial"/>
                <w:szCs w:val="20"/>
              </w:rPr>
            </w:pPr>
            <w:r w:rsidRPr="007A797D">
              <w:rPr>
                <w:rFonts w:ascii="Arial" w:hAnsi="Arial" w:cs="Arial"/>
                <w:szCs w:val="20"/>
              </w:rPr>
              <w:t>CTRL-ALT-U</w:t>
            </w:r>
          </w:p>
        </w:tc>
        <w:tc>
          <w:tcPr>
            <w:tcW w:w="6228" w:type="dxa"/>
          </w:tcPr>
          <w:p w14:paraId="42A96747" w14:textId="77777777" w:rsidR="00154703" w:rsidRPr="007A797D" w:rsidRDefault="001B3A9B" w:rsidP="00BD425C">
            <w:pPr>
              <w:rPr>
                <w:rFonts w:ascii="Arial" w:hAnsi="Arial" w:cs="Arial"/>
                <w:szCs w:val="20"/>
              </w:rPr>
            </w:pPr>
            <w:r w:rsidRPr="007A797D">
              <w:rPr>
                <w:rFonts w:ascii="Arial" w:hAnsi="Arial" w:cs="Arial"/>
                <w:szCs w:val="20"/>
              </w:rPr>
              <w:t>Deploy all payload</w:t>
            </w:r>
          </w:p>
        </w:tc>
      </w:tr>
      <w:tr w:rsidR="00154703" w14:paraId="4A0296FC" w14:textId="77777777" w:rsidTr="007A797D">
        <w:tc>
          <w:tcPr>
            <w:tcW w:w="2628" w:type="dxa"/>
          </w:tcPr>
          <w:p w14:paraId="2DA4DEEB" w14:textId="77777777" w:rsidR="00154703" w:rsidRPr="007A797D" w:rsidRDefault="00955FBA" w:rsidP="00BD425C">
            <w:pPr>
              <w:rPr>
                <w:rFonts w:ascii="Arial" w:hAnsi="Arial" w:cs="Arial"/>
                <w:szCs w:val="20"/>
              </w:rPr>
            </w:pPr>
            <w:r w:rsidRPr="007A797D">
              <w:rPr>
                <w:rFonts w:ascii="Arial" w:hAnsi="Arial" w:cs="Arial"/>
                <w:szCs w:val="20"/>
              </w:rPr>
              <w:t>ALT-G</w:t>
            </w:r>
          </w:p>
        </w:tc>
        <w:tc>
          <w:tcPr>
            <w:tcW w:w="6228" w:type="dxa"/>
          </w:tcPr>
          <w:p w14:paraId="290899D7" w14:textId="77777777" w:rsidR="00154703" w:rsidRPr="007A797D" w:rsidRDefault="00955FBA" w:rsidP="00BD425C">
            <w:pPr>
              <w:rPr>
                <w:rFonts w:ascii="Arial" w:hAnsi="Arial" w:cs="Arial"/>
                <w:szCs w:val="20"/>
              </w:rPr>
            </w:pPr>
            <w:r w:rsidRPr="007A797D">
              <w:rPr>
                <w:rFonts w:ascii="Arial" w:hAnsi="Arial" w:cs="Arial"/>
                <w:szCs w:val="20"/>
              </w:rPr>
              <w:t>Grapple selected payload</w:t>
            </w:r>
          </w:p>
        </w:tc>
      </w:tr>
      <w:tr w:rsidR="00154703" w14:paraId="0D9ED324" w14:textId="77777777" w:rsidTr="007A797D">
        <w:tc>
          <w:tcPr>
            <w:tcW w:w="2628" w:type="dxa"/>
          </w:tcPr>
          <w:p w14:paraId="60671F21" w14:textId="77777777" w:rsidR="00154703" w:rsidRPr="007A797D" w:rsidRDefault="00955FBA" w:rsidP="00BD425C">
            <w:pPr>
              <w:rPr>
                <w:rFonts w:ascii="Arial" w:hAnsi="Arial" w:cs="Arial"/>
                <w:szCs w:val="20"/>
              </w:rPr>
            </w:pPr>
            <w:r w:rsidRPr="007A797D">
              <w:rPr>
                <w:rFonts w:ascii="Arial" w:hAnsi="Arial" w:cs="Arial"/>
                <w:szCs w:val="20"/>
              </w:rPr>
              <w:t>CTRL-ALT-G</w:t>
            </w:r>
          </w:p>
        </w:tc>
        <w:tc>
          <w:tcPr>
            <w:tcW w:w="6228" w:type="dxa"/>
          </w:tcPr>
          <w:p w14:paraId="6F22302B" w14:textId="77777777" w:rsidR="00154703" w:rsidRPr="007A797D" w:rsidRDefault="00955FBA" w:rsidP="00BD425C">
            <w:pPr>
              <w:rPr>
                <w:rFonts w:ascii="Arial" w:hAnsi="Arial" w:cs="Arial"/>
                <w:szCs w:val="20"/>
              </w:rPr>
            </w:pPr>
            <w:r w:rsidRPr="007A797D">
              <w:rPr>
                <w:rFonts w:ascii="Arial" w:hAnsi="Arial" w:cs="Arial"/>
                <w:szCs w:val="20"/>
              </w:rPr>
              <w:t>Grapple all payload</w:t>
            </w:r>
          </w:p>
        </w:tc>
      </w:tr>
      <w:tr w:rsidR="001B3A9B" w14:paraId="27767EDF" w14:textId="77777777" w:rsidTr="007A797D">
        <w:tc>
          <w:tcPr>
            <w:tcW w:w="2628" w:type="dxa"/>
          </w:tcPr>
          <w:p w14:paraId="2116C6C0" w14:textId="77777777" w:rsidR="001B3A9B" w:rsidRPr="007A797D" w:rsidRDefault="001B3A9B" w:rsidP="00F3186C">
            <w:pPr>
              <w:rPr>
                <w:rFonts w:ascii="Arial" w:hAnsi="Arial" w:cs="Arial"/>
                <w:szCs w:val="20"/>
              </w:rPr>
            </w:pPr>
            <w:r w:rsidRPr="007A797D">
              <w:rPr>
                <w:rFonts w:ascii="Arial" w:hAnsi="Arial" w:cs="Arial"/>
                <w:szCs w:val="20"/>
              </w:rPr>
              <w:t>ALT-J</w:t>
            </w:r>
          </w:p>
        </w:tc>
        <w:tc>
          <w:tcPr>
            <w:tcW w:w="6228" w:type="dxa"/>
          </w:tcPr>
          <w:p w14:paraId="01D36FD9" w14:textId="77777777" w:rsidR="001B3A9B" w:rsidRPr="007A797D" w:rsidRDefault="001B3A9B" w:rsidP="00F3186C">
            <w:pPr>
              <w:rPr>
                <w:rFonts w:ascii="Arial" w:hAnsi="Arial" w:cs="Arial"/>
                <w:szCs w:val="20"/>
              </w:rPr>
            </w:pPr>
            <w:r w:rsidRPr="007A797D">
              <w:rPr>
                <w:rFonts w:ascii="Arial" w:hAnsi="Arial" w:cs="Arial"/>
                <w:szCs w:val="20"/>
              </w:rPr>
              <w:t>Toggle DOCKING/NORMAL RCS config</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1B3A9B" w14:paraId="1E6722C9" w14:textId="77777777" w:rsidTr="007A797D">
        <w:tc>
          <w:tcPr>
            <w:tcW w:w="2628" w:type="dxa"/>
          </w:tcPr>
          <w:p w14:paraId="07EDFCD8" w14:textId="77777777" w:rsidR="001B3A9B" w:rsidRPr="007A797D" w:rsidRDefault="00982C83" w:rsidP="00BD425C">
            <w:pPr>
              <w:rPr>
                <w:rFonts w:ascii="Arial" w:hAnsi="Arial" w:cs="Arial"/>
                <w:szCs w:val="20"/>
              </w:rPr>
            </w:pPr>
            <w:r w:rsidRPr="007A797D">
              <w:rPr>
                <w:rFonts w:ascii="Arial" w:hAnsi="Arial" w:cs="Arial"/>
                <w:szCs w:val="20"/>
              </w:rPr>
              <w:t>CTRL-E</w:t>
            </w:r>
          </w:p>
        </w:tc>
        <w:tc>
          <w:tcPr>
            <w:tcW w:w="6228" w:type="dxa"/>
          </w:tcPr>
          <w:p w14:paraId="5009AE0E" w14:textId="77777777" w:rsidR="001B3A9B" w:rsidRPr="007A797D" w:rsidRDefault="00982C83" w:rsidP="00BD425C">
            <w:pPr>
              <w:rPr>
                <w:rFonts w:ascii="Arial" w:hAnsi="Arial" w:cs="Arial"/>
                <w:szCs w:val="20"/>
              </w:rPr>
            </w:pPr>
            <w:r w:rsidRPr="007A797D">
              <w:rPr>
                <w:rFonts w:ascii="Arial" w:hAnsi="Arial" w:cs="Arial"/>
                <w:szCs w:val="20"/>
              </w:rPr>
              <w:t>Toggle crew elevator</w:t>
            </w:r>
            <w:r w:rsidR="00F652E0">
              <w:rPr>
                <w:rFonts w:ascii="Arial" w:hAnsi="Arial" w:cs="Arial"/>
                <w:szCs w:val="20"/>
              </w:rPr>
              <w:t xml:space="preserve"> (</w:t>
            </w:r>
            <w:r w:rsidR="00F652E0" w:rsidRPr="00F652E0">
              <w:rPr>
                <w:rFonts w:ascii="Arial" w:hAnsi="Arial" w:cs="Arial"/>
                <w:i/>
                <w:szCs w:val="20"/>
              </w:rPr>
              <w:t>XR5 only</w:t>
            </w:r>
            <w:r w:rsidR="00F652E0">
              <w:rPr>
                <w:rFonts w:ascii="Arial" w:hAnsi="Arial" w:cs="Arial"/>
                <w:szCs w:val="20"/>
              </w:rPr>
              <w:t>)</w:t>
            </w:r>
          </w:p>
        </w:tc>
      </w:tr>
      <w:tr w:rsidR="00456DDB" w14:paraId="4F0F7FAD" w14:textId="77777777" w:rsidTr="007A797D">
        <w:tc>
          <w:tcPr>
            <w:tcW w:w="2628" w:type="dxa"/>
          </w:tcPr>
          <w:p w14:paraId="75AE285F" w14:textId="77777777" w:rsidR="00456DDB" w:rsidRPr="007A797D" w:rsidRDefault="00456DDB" w:rsidP="00F3186C">
            <w:pPr>
              <w:rPr>
                <w:rFonts w:ascii="Arial" w:hAnsi="Arial" w:cs="Arial"/>
                <w:szCs w:val="20"/>
              </w:rPr>
            </w:pPr>
            <w:r w:rsidRPr="007A797D">
              <w:rPr>
                <w:rFonts w:ascii="Arial" w:hAnsi="Arial" w:cs="Arial"/>
                <w:szCs w:val="20"/>
              </w:rPr>
              <w:t>CTRL-U</w:t>
            </w:r>
          </w:p>
        </w:tc>
        <w:tc>
          <w:tcPr>
            <w:tcW w:w="6228" w:type="dxa"/>
          </w:tcPr>
          <w:p w14:paraId="354FBCEC" w14:textId="77777777" w:rsidR="00456DDB" w:rsidRPr="007A797D" w:rsidRDefault="00456DDB" w:rsidP="00F3186C">
            <w:pPr>
              <w:rPr>
                <w:rFonts w:ascii="Arial" w:hAnsi="Arial" w:cs="Arial"/>
                <w:szCs w:val="20"/>
              </w:rPr>
            </w:pPr>
            <w:r w:rsidRPr="007A797D">
              <w:rPr>
                <w:rFonts w:ascii="Arial" w:hAnsi="Arial" w:cs="Arial"/>
                <w:szCs w:val="20"/>
              </w:rPr>
              <w:t>Toggle payload bay doors</w:t>
            </w:r>
          </w:p>
        </w:tc>
      </w:tr>
      <w:tr w:rsidR="00982C83" w14:paraId="2AEE5AEE" w14:textId="77777777" w:rsidTr="007A797D">
        <w:tc>
          <w:tcPr>
            <w:tcW w:w="2628" w:type="dxa"/>
          </w:tcPr>
          <w:p w14:paraId="20A1F6CD" w14:textId="77777777" w:rsidR="00982C83" w:rsidRPr="007A797D" w:rsidRDefault="00982C83" w:rsidP="00F3186C">
            <w:pPr>
              <w:rPr>
                <w:rFonts w:ascii="Arial" w:hAnsi="Arial" w:cs="Arial"/>
                <w:szCs w:val="20"/>
              </w:rPr>
            </w:pPr>
            <w:r w:rsidRPr="007A797D">
              <w:rPr>
                <w:rFonts w:ascii="Arial" w:hAnsi="Arial" w:cs="Arial"/>
                <w:szCs w:val="20"/>
              </w:rPr>
              <w:t xml:space="preserve">F1              </w:t>
            </w:r>
          </w:p>
        </w:tc>
        <w:tc>
          <w:tcPr>
            <w:tcW w:w="6228" w:type="dxa"/>
          </w:tcPr>
          <w:p w14:paraId="0085DFFB" w14:textId="77777777" w:rsidR="00982C83" w:rsidRPr="007A797D" w:rsidRDefault="00982C83" w:rsidP="00F3186C">
            <w:pPr>
              <w:rPr>
                <w:rFonts w:ascii="Arial" w:hAnsi="Arial" w:cs="Arial"/>
                <w:szCs w:val="20"/>
              </w:rPr>
            </w:pPr>
            <w:r w:rsidRPr="007A797D">
              <w:rPr>
                <w:rFonts w:ascii="Arial" w:hAnsi="Arial" w:cs="Arial"/>
                <w:szCs w:val="20"/>
              </w:rPr>
              <w:t xml:space="preserve">Toggle exterior view                                                                                                                         </w:t>
            </w:r>
          </w:p>
        </w:tc>
      </w:tr>
      <w:tr w:rsidR="00982C83" w14:paraId="001F85B9" w14:textId="77777777" w:rsidTr="007A797D">
        <w:tc>
          <w:tcPr>
            <w:tcW w:w="2628" w:type="dxa"/>
          </w:tcPr>
          <w:p w14:paraId="15231F87" w14:textId="77777777" w:rsidR="00982C83" w:rsidRPr="007A797D" w:rsidRDefault="00982C83" w:rsidP="00BD425C">
            <w:pPr>
              <w:rPr>
                <w:rFonts w:ascii="Arial" w:hAnsi="Arial" w:cs="Arial"/>
                <w:szCs w:val="20"/>
              </w:rPr>
            </w:pPr>
            <w:r w:rsidRPr="007A797D">
              <w:rPr>
                <w:rFonts w:ascii="Arial" w:hAnsi="Arial" w:cs="Arial"/>
                <w:szCs w:val="20"/>
              </w:rPr>
              <w:t>ALT-SPACE (hold)</w:t>
            </w:r>
          </w:p>
        </w:tc>
        <w:tc>
          <w:tcPr>
            <w:tcW w:w="6228" w:type="dxa"/>
          </w:tcPr>
          <w:p w14:paraId="7F7D2C75" w14:textId="7E0959AC" w:rsidR="00982C83" w:rsidRPr="007A797D" w:rsidRDefault="00982C83" w:rsidP="00BD425C">
            <w:pPr>
              <w:rPr>
                <w:rFonts w:ascii="Arial" w:hAnsi="Arial" w:cs="Arial"/>
                <w:szCs w:val="20"/>
              </w:rPr>
            </w:pPr>
            <w:r w:rsidRPr="007A797D">
              <w:rPr>
                <w:rFonts w:ascii="Arial" w:hAnsi="Arial" w:cs="Arial"/>
                <w:szCs w:val="20"/>
              </w:rPr>
              <w:t>Show DATA HUD (</w:t>
            </w:r>
            <w:r w:rsidR="00F652E0">
              <w:rPr>
                <w:rFonts w:ascii="Arial" w:hAnsi="Arial" w:cs="Arial"/>
                <w:szCs w:val="20"/>
              </w:rPr>
              <w:t xml:space="preserve">XR </w:t>
            </w:r>
            <w:r w:rsidRPr="007A797D">
              <w:rPr>
                <w:rFonts w:ascii="Arial" w:hAnsi="Arial" w:cs="Arial"/>
                <w:szCs w:val="20"/>
              </w:rPr>
              <w:t xml:space="preserve">custom keyboard shortcuts)                                                                             </w:t>
            </w:r>
          </w:p>
        </w:tc>
      </w:tr>
      <w:tr w:rsidR="00982C83" w14:paraId="65972318" w14:textId="77777777" w:rsidTr="007A797D">
        <w:tc>
          <w:tcPr>
            <w:tcW w:w="2628" w:type="dxa"/>
          </w:tcPr>
          <w:p w14:paraId="5459B3CB" w14:textId="77777777" w:rsidR="00982C83" w:rsidRPr="007A797D" w:rsidRDefault="00982C83" w:rsidP="00BD425C">
            <w:pPr>
              <w:rPr>
                <w:rFonts w:ascii="Arial" w:hAnsi="Arial" w:cs="Arial"/>
                <w:szCs w:val="20"/>
              </w:rPr>
            </w:pPr>
            <w:r w:rsidRPr="007A797D">
              <w:rPr>
                <w:rFonts w:ascii="Arial" w:hAnsi="Arial" w:cs="Arial"/>
                <w:szCs w:val="20"/>
              </w:rPr>
              <w:t xml:space="preserve">CTRL-A          </w:t>
            </w:r>
          </w:p>
        </w:tc>
        <w:tc>
          <w:tcPr>
            <w:tcW w:w="6228" w:type="dxa"/>
          </w:tcPr>
          <w:p w14:paraId="10534552" w14:textId="77777777" w:rsidR="00982C83" w:rsidRPr="007A797D" w:rsidRDefault="00982C83" w:rsidP="00BD425C">
            <w:pPr>
              <w:rPr>
                <w:rFonts w:ascii="Arial" w:hAnsi="Arial" w:cs="Arial"/>
                <w:szCs w:val="20"/>
              </w:rPr>
            </w:pPr>
            <w:r w:rsidRPr="007A797D">
              <w:rPr>
                <w:rFonts w:ascii="Arial" w:hAnsi="Arial" w:cs="Arial"/>
                <w:szCs w:val="20"/>
              </w:rPr>
              <w:t xml:space="preserve">Auxiliary Power Unit (APU); supplies hydraulic power                                                                                         </w:t>
            </w:r>
          </w:p>
        </w:tc>
      </w:tr>
      <w:tr w:rsidR="00982C83" w14:paraId="5C30BB5F" w14:textId="77777777" w:rsidTr="007A797D">
        <w:tc>
          <w:tcPr>
            <w:tcW w:w="2628" w:type="dxa"/>
          </w:tcPr>
          <w:p w14:paraId="722A346B" w14:textId="77777777" w:rsidR="00982C83" w:rsidRPr="007A797D" w:rsidRDefault="00982C83" w:rsidP="00BD425C">
            <w:pPr>
              <w:rPr>
                <w:rFonts w:ascii="Arial" w:hAnsi="Arial" w:cs="Arial"/>
                <w:szCs w:val="20"/>
              </w:rPr>
            </w:pPr>
            <w:r w:rsidRPr="007A797D">
              <w:rPr>
                <w:rFonts w:ascii="Arial" w:hAnsi="Arial" w:cs="Arial"/>
                <w:szCs w:val="20"/>
              </w:rPr>
              <w:t xml:space="preserve">CTRL-B          </w:t>
            </w:r>
          </w:p>
        </w:tc>
        <w:tc>
          <w:tcPr>
            <w:tcW w:w="6228" w:type="dxa"/>
          </w:tcPr>
          <w:p w14:paraId="5829F1DE" w14:textId="77777777" w:rsidR="00982C83" w:rsidRPr="007A797D" w:rsidRDefault="00982C83" w:rsidP="00BD425C">
            <w:pPr>
              <w:rPr>
                <w:rFonts w:ascii="Arial" w:hAnsi="Arial" w:cs="Arial"/>
                <w:szCs w:val="20"/>
              </w:rPr>
            </w:pPr>
            <w:r w:rsidRPr="007A797D">
              <w:rPr>
                <w:rFonts w:ascii="Arial" w:hAnsi="Arial" w:cs="Arial"/>
                <w:szCs w:val="20"/>
              </w:rPr>
              <w:t xml:space="preserve">Airbrake                                                                                                                                     </w:t>
            </w:r>
          </w:p>
        </w:tc>
      </w:tr>
      <w:tr w:rsidR="00982C83" w14:paraId="1853A808" w14:textId="77777777" w:rsidTr="007A797D">
        <w:tc>
          <w:tcPr>
            <w:tcW w:w="2628" w:type="dxa"/>
          </w:tcPr>
          <w:p w14:paraId="549110AA" w14:textId="77777777" w:rsidR="00982C83" w:rsidRPr="007A797D" w:rsidRDefault="005D5C58" w:rsidP="00732791">
            <w:pPr>
              <w:rPr>
                <w:rFonts w:ascii="Arial" w:hAnsi="Arial" w:cs="Arial"/>
                <w:szCs w:val="20"/>
              </w:rPr>
            </w:pPr>
            <w:r>
              <w:rPr>
                <w:rFonts w:ascii="Arial" w:hAnsi="Arial" w:cs="Arial"/>
                <w:szCs w:val="20"/>
              </w:rPr>
              <w:t>ALT</w:t>
            </w:r>
            <w:r w:rsidR="00982C83" w:rsidRPr="007A797D">
              <w:rPr>
                <w:rFonts w:ascii="Arial" w:hAnsi="Arial" w:cs="Arial"/>
                <w:szCs w:val="20"/>
              </w:rPr>
              <w:t>-</w:t>
            </w:r>
            <w:r w:rsidR="00732791">
              <w:rPr>
                <w:rFonts w:ascii="Arial" w:hAnsi="Arial" w:cs="Arial"/>
                <w:szCs w:val="20"/>
              </w:rPr>
              <w:t>R</w:t>
            </w:r>
            <w:r w:rsidR="00982C83" w:rsidRPr="007A797D">
              <w:rPr>
                <w:rFonts w:ascii="Arial" w:hAnsi="Arial" w:cs="Arial"/>
                <w:szCs w:val="20"/>
              </w:rPr>
              <w:t xml:space="preserve">          </w:t>
            </w:r>
          </w:p>
        </w:tc>
        <w:tc>
          <w:tcPr>
            <w:tcW w:w="6228" w:type="dxa"/>
          </w:tcPr>
          <w:p w14:paraId="5C392BD6" w14:textId="77777777" w:rsidR="00982C83" w:rsidRPr="007A797D" w:rsidRDefault="00982C83" w:rsidP="00BD425C">
            <w:pPr>
              <w:rPr>
                <w:rFonts w:ascii="Arial" w:hAnsi="Arial" w:cs="Arial"/>
                <w:szCs w:val="20"/>
              </w:rPr>
            </w:pPr>
            <w:r w:rsidRPr="007A797D">
              <w:rPr>
                <w:rFonts w:ascii="Arial" w:hAnsi="Arial" w:cs="Arial"/>
                <w:szCs w:val="20"/>
              </w:rPr>
              <w:t xml:space="preserve">Radiator                                                                                                                                     </w:t>
            </w:r>
          </w:p>
        </w:tc>
      </w:tr>
      <w:tr w:rsidR="00982C83" w14:paraId="59097832" w14:textId="77777777" w:rsidTr="007A797D">
        <w:tc>
          <w:tcPr>
            <w:tcW w:w="2628" w:type="dxa"/>
          </w:tcPr>
          <w:p w14:paraId="5C61F4F9" w14:textId="77777777" w:rsidR="00982C83" w:rsidRPr="007A797D" w:rsidRDefault="00982C83" w:rsidP="00BD425C">
            <w:pPr>
              <w:rPr>
                <w:rFonts w:ascii="Arial" w:hAnsi="Arial" w:cs="Arial"/>
                <w:szCs w:val="20"/>
              </w:rPr>
            </w:pPr>
            <w:r w:rsidRPr="007A797D">
              <w:rPr>
                <w:rFonts w:ascii="Arial" w:hAnsi="Arial" w:cs="Arial"/>
                <w:szCs w:val="20"/>
              </w:rPr>
              <w:t xml:space="preserve">CTRL-K          </w:t>
            </w:r>
          </w:p>
        </w:tc>
        <w:tc>
          <w:tcPr>
            <w:tcW w:w="6228" w:type="dxa"/>
          </w:tcPr>
          <w:p w14:paraId="34FFEBE5" w14:textId="77777777" w:rsidR="00982C83" w:rsidRPr="007A797D" w:rsidRDefault="00982C83" w:rsidP="00BD425C">
            <w:pPr>
              <w:rPr>
                <w:rFonts w:ascii="Arial" w:hAnsi="Arial" w:cs="Arial"/>
                <w:szCs w:val="20"/>
              </w:rPr>
            </w:pPr>
            <w:r w:rsidRPr="007A797D">
              <w:rPr>
                <w:rFonts w:ascii="Arial" w:hAnsi="Arial" w:cs="Arial"/>
                <w:szCs w:val="20"/>
              </w:rPr>
              <w:t xml:space="preserve">Nose Cone </w:t>
            </w:r>
            <w:r w:rsidR="00856756">
              <w:rPr>
                <w:rFonts w:ascii="Arial" w:hAnsi="Arial" w:cs="Arial"/>
                <w:szCs w:val="20"/>
              </w:rPr>
              <w:t>/ D</w:t>
            </w:r>
            <w:r w:rsidRPr="007A797D">
              <w:rPr>
                <w:rFonts w:ascii="Arial" w:hAnsi="Arial" w:cs="Arial"/>
                <w:szCs w:val="20"/>
              </w:rPr>
              <w:t xml:space="preserve">ocking </w:t>
            </w:r>
            <w:r w:rsidR="00856756">
              <w:rPr>
                <w:rFonts w:ascii="Arial" w:hAnsi="Arial" w:cs="Arial"/>
                <w:szCs w:val="20"/>
              </w:rPr>
              <w:t>Port</w:t>
            </w:r>
            <w:r w:rsidRPr="007A797D">
              <w:rPr>
                <w:rFonts w:ascii="Arial" w:hAnsi="Arial" w:cs="Arial"/>
                <w:szCs w:val="20"/>
              </w:rPr>
              <w:t xml:space="preserve">                                                                                    </w:t>
            </w:r>
            <w:r w:rsidR="00856756">
              <w:rPr>
                <w:rFonts w:ascii="Arial" w:hAnsi="Arial" w:cs="Arial"/>
                <w:szCs w:val="20"/>
              </w:rPr>
              <w:t xml:space="preserve">                               </w:t>
            </w:r>
          </w:p>
        </w:tc>
      </w:tr>
      <w:tr w:rsidR="00982C83" w14:paraId="1AD89D80" w14:textId="77777777" w:rsidTr="007A797D">
        <w:tc>
          <w:tcPr>
            <w:tcW w:w="2628" w:type="dxa"/>
          </w:tcPr>
          <w:p w14:paraId="5B55055B"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67BB632D" w14:textId="5FC20A32" w:rsidR="00982C83" w:rsidRPr="007A797D" w:rsidRDefault="00982C83" w:rsidP="00BD425C">
            <w:pPr>
              <w:rPr>
                <w:rFonts w:ascii="Arial" w:hAnsi="Arial" w:cs="Arial"/>
                <w:szCs w:val="20"/>
              </w:rPr>
            </w:pPr>
            <w:r w:rsidRPr="007A797D">
              <w:rPr>
                <w:rFonts w:ascii="Arial" w:hAnsi="Arial" w:cs="Arial"/>
                <w:szCs w:val="20"/>
              </w:rPr>
              <w:t>Retro doors (opening = low-pitched beep, closing = high-</w:t>
            </w:r>
            <w:r w:rsidRPr="007A797D">
              <w:rPr>
                <w:rFonts w:ascii="Arial" w:hAnsi="Arial" w:cs="Arial"/>
                <w:szCs w:val="20"/>
              </w:rPr>
              <w:lastRenderedPageBreak/>
              <w:t>pitched beep)</w:t>
            </w:r>
          </w:p>
        </w:tc>
      </w:tr>
      <w:tr w:rsidR="00982C83" w14:paraId="46C55E45" w14:textId="77777777" w:rsidTr="007A797D">
        <w:tc>
          <w:tcPr>
            <w:tcW w:w="2628" w:type="dxa"/>
          </w:tcPr>
          <w:p w14:paraId="031EFD6A" w14:textId="77777777" w:rsidR="00982C83" w:rsidRPr="007A797D" w:rsidRDefault="00982C83" w:rsidP="00BD425C">
            <w:pPr>
              <w:rPr>
                <w:rFonts w:ascii="Arial" w:hAnsi="Arial" w:cs="Arial"/>
                <w:szCs w:val="20"/>
              </w:rPr>
            </w:pPr>
            <w:r w:rsidRPr="007A797D">
              <w:rPr>
                <w:rFonts w:ascii="Arial" w:hAnsi="Arial" w:cs="Arial"/>
                <w:szCs w:val="20"/>
              </w:rPr>
              <w:lastRenderedPageBreak/>
              <w:t xml:space="preserve">CTRL-G          </w:t>
            </w:r>
          </w:p>
        </w:tc>
        <w:tc>
          <w:tcPr>
            <w:tcW w:w="6228" w:type="dxa"/>
          </w:tcPr>
          <w:p w14:paraId="56EC6AAD" w14:textId="285C7512" w:rsidR="00982C83" w:rsidRPr="007A797D" w:rsidRDefault="00982C83" w:rsidP="00BD425C">
            <w:pPr>
              <w:rPr>
                <w:rFonts w:ascii="Arial" w:hAnsi="Arial" w:cs="Arial"/>
                <w:szCs w:val="20"/>
              </w:rPr>
            </w:pPr>
            <w:r w:rsidRPr="007A797D">
              <w:rPr>
                <w:rFonts w:ascii="Arial" w:hAnsi="Arial" w:cs="Arial"/>
                <w:szCs w:val="20"/>
              </w:rPr>
              <w:t>SCRAM doors (opening = low-pitched beep, closing = high-pitched beep)</w:t>
            </w:r>
          </w:p>
        </w:tc>
      </w:tr>
      <w:tr w:rsidR="00982C83" w14:paraId="762C5DDD" w14:textId="77777777" w:rsidTr="007A797D">
        <w:tc>
          <w:tcPr>
            <w:tcW w:w="2628" w:type="dxa"/>
          </w:tcPr>
          <w:p w14:paraId="1CBE4B5E" w14:textId="77777777" w:rsidR="00982C83" w:rsidRPr="007A797D" w:rsidRDefault="00982C83" w:rsidP="00BD425C">
            <w:pPr>
              <w:rPr>
                <w:rFonts w:ascii="Arial" w:hAnsi="Arial" w:cs="Arial"/>
                <w:szCs w:val="20"/>
              </w:rPr>
            </w:pPr>
            <w:r w:rsidRPr="007A797D">
              <w:rPr>
                <w:rFonts w:ascii="Arial" w:hAnsi="Arial" w:cs="Arial"/>
                <w:szCs w:val="20"/>
              </w:rPr>
              <w:t xml:space="preserve">CTRL-V          </w:t>
            </w:r>
          </w:p>
        </w:tc>
        <w:tc>
          <w:tcPr>
            <w:tcW w:w="6228" w:type="dxa"/>
          </w:tcPr>
          <w:p w14:paraId="4B5E27DE" w14:textId="01D94A93" w:rsidR="00982C83" w:rsidRPr="007A797D" w:rsidRDefault="00982C83" w:rsidP="00BD425C">
            <w:pPr>
              <w:rPr>
                <w:rFonts w:ascii="Arial" w:hAnsi="Arial" w:cs="Arial"/>
                <w:szCs w:val="20"/>
              </w:rPr>
            </w:pPr>
            <w:r w:rsidRPr="007A797D">
              <w:rPr>
                <w:rFonts w:ascii="Arial" w:hAnsi="Arial" w:cs="Arial"/>
                <w:szCs w:val="20"/>
              </w:rPr>
              <w:t>Hover doors (opening = low-pitched beep, closing = high-pitched beep)</w:t>
            </w:r>
          </w:p>
        </w:tc>
      </w:tr>
      <w:tr w:rsidR="00982C83" w14:paraId="2D9649F0" w14:textId="77777777" w:rsidTr="007A797D">
        <w:tc>
          <w:tcPr>
            <w:tcW w:w="2628" w:type="dxa"/>
          </w:tcPr>
          <w:p w14:paraId="1F19EEE8" w14:textId="77777777" w:rsidR="00982C83" w:rsidRPr="007A797D" w:rsidRDefault="00982C83" w:rsidP="00BD425C">
            <w:pPr>
              <w:rPr>
                <w:rFonts w:ascii="Arial" w:hAnsi="Arial" w:cs="Arial"/>
                <w:szCs w:val="20"/>
              </w:rPr>
            </w:pPr>
            <w:r w:rsidRPr="007A797D">
              <w:rPr>
                <w:rFonts w:ascii="Arial" w:hAnsi="Arial" w:cs="Arial"/>
                <w:szCs w:val="20"/>
              </w:rPr>
              <w:t xml:space="preserve">CTRL-O          </w:t>
            </w:r>
          </w:p>
        </w:tc>
        <w:tc>
          <w:tcPr>
            <w:tcW w:w="6228" w:type="dxa"/>
          </w:tcPr>
          <w:p w14:paraId="40EF0B6E" w14:textId="77777777" w:rsidR="00982C83" w:rsidRPr="007A797D" w:rsidRDefault="00982C83" w:rsidP="00BD425C">
            <w:pPr>
              <w:rPr>
                <w:rFonts w:ascii="Arial" w:hAnsi="Arial" w:cs="Arial"/>
                <w:szCs w:val="20"/>
              </w:rPr>
            </w:pPr>
            <w:r w:rsidRPr="007A797D">
              <w:rPr>
                <w:rFonts w:ascii="Arial" w:hAnsi="Arial" w:cs="Arial"/>
                <w:szCs w:val="20"/>
              </w:rPr>
              <w:t xml:space="preserve">Outer airlock </w:t>
            </w:r>
          </w:p>
        </w:tc>
      </w:tr>
      <w:tr w:rsidR="00982C83" w14:paraId="4F1A9E34" w14:textId="77777777" w:rsidTr="007A797D">
        <w:tc>
          <w:tcPr>
            <w:tcW w:w="2628" w:type="dxa"/>
          </w:tcPr>
          <w:p w14:paraId="799F40E5" w14:textId="77777777" w:rsidR="00982C83" w:rsidRPr="007A797D" w:rsidRDefault="00982C83" w:rsidP="00BD425C">
            <w:pPr>
              <w:rPr>
                <w:rFonts w:ascii="Arial" w:hAnsi="Arial" w:cs="Arial"/>
                <w:szCs w:val="20"/>
              </w:rPr>
            </w:pPr>
            <w:r w:rsidRPr="007A797D">
              <w:rPr>
                <w:rFonts w:ascii="Arial" w:hAnsi="Arial" w:cs="Arial"/>
                <w:szCs w:val="20"/>
              </w:rPr>
              <w:t xml:space="preserve">CTRL-Y          </w:t>
            </w:r>
          </w:p>
        </w:tc>
        <w:tc>
          <w:tcPr>
            <w:tcW w:w="6228" w:type="dxa"/>
          </w:tcPr>
          <w:p w14:paraId="6D8980AF" w14:textId="77777777" w:rsidR="00982C83" w:rsidRPr="007A797D" w:rsidRDefault="00982C83" w:rsidP="00BD425C">
            <w:pPr>
              <w:rPr>
                <w:rFonts w:ascii="Arial" w:hAnsi="Arial" w:cs="Arial"/>
                <w:szCs w:val="20"/>
              </w:rPr>
            </w:pPr>
            <w:r w:rsidRPr="007A797D">
              <w:rPr>
                <w:rFonts w:ascii="Arial" w:hAnsi="Arial" w:cs="Arial"/>
                <w:szCs w:val="20"/>
              </w:rPr>
              <w:t xml:space="preserve">Cabin hatch                                                                                                   </w:t>
            </w:r>
          </w:p>
        </w:tc>
      </w:tr>
      <w:tr w:rsidR="00982C83" w14:paraId="666E73C2" w14:textId="77777777" w:rsidTr="007A797D">
        <w:tc>
          <w:tcPr>
            <w:tcW w:w="2628" w:type="dxa"/>
          </w:tcPr>
          <w:p w14:paraId="4B3408A2" w14:textId="77777777" w:rsidR="00982C83" w:rsidRPr="007A797D" w:rsidRDefault="00982C83" w:rsidP="00BD425C">
            <w:pPr>
              <w:rPr>
                <w:rFonts w:ascii="Arial" w:hAnsi="Arial" w:cs="Arial"/>
                <w:szCs w:val="20"/>
              </w:rPr>
            </w:pPr>
            <w:r w:rsidRPr="007A797D">
              <w:rPr>
                <w:rFonts w:ascii="Arial" w:hAnsi="Arial" w:cs="Arial"/>
                <w:szCs w:val="20"/>
              </w:rPr>
              <w:t xml:space="preserve">G               </w:t>
            </w:r>
          </w:p>
        </w:tc>
        <w:tc>
          <w:tcPr>
            <w:tcW w:w="6228" w:type="dxa"/>
          </w:tcPr>
          <w:p w14:paraId="263BFD3A" w14:textId="77777777" w:rsidR="00982C83" w:rsidRPr="007A797D" w:rsidRDefault="00982C83" w:rsidP="00BD425C">
            <w:pPr>
              <w:rPr>
                <w:rFonts w:ascii="Arial" w:hAnsi="Arial" w:cs="Arial"/>
                <w:szCs w:val="20"/>
              </w:rPr>
            </w:pPr>
            <w:r w:rsidRPr="007A797D">
              <w:rPr>
                <w:rFonts w:ascii="Arial" w:hAnsi="Arial" w:cs="Arial"/>
                <w:szCs w:val="20"/>
              </w:rPr>
              <w:t xml:space="preserve">Gear                                                                                                                                         </w:t>
            </w:r>
          </w:p>
        </w:tc>
      </w:tr>
      <w:tr w:rsidR="00982C83" w14:paraId="0F55E6C0" w14:textId="77777777" w:rsidTr="007A797D">
        <w:tc>
          <w:tcPr>
            <w:tcW w:w="2628" w:type="dxa"/>
          </w:tcPr>
          <w:p w14:paraId="365BC393" w14:textId="77777777" w:rsidR="00982C83" w:rsidRPr="007A797D" w:rsidRDefault="00982C83" w:rsidP="00BD425C">
            <w:pPr>
              <w:rPr>
                <w:rFonts w:ascii="Arial" w:hAnsi="Arial" w:cs="Arial"/>
                <w:szCs w:val="20"/>
              </w:rPr>
            </w:pPr>
            <w:r w:rsidRPr="007A797D">
              <w:rPr>
                <w:rFonts w:ascii="Arial" w:hAnsi="Arial" w:cs="Arial"/>
                <w:szCs w:val="20"/>
              </w:rPr>
              <w:t xml:space="preserve">CTRL-W          </w:t>
            </w:r>
          </w:p>
        </w:tc>
        <w:tc>
          <w:tcPr>
            <w:tcW w:w="6228" w:type="dxa"/>
          </w:tcPr>
          <w:p w14:paraId="796AC008" w14:textId="055C624C" w:rsidR="00982C83" w:rsidRPr="007A797D" w:rsidRDefault="00982C83" w:rsidP="00BD425C">
            <w:pPr>
              <w:rPr>
                <w:rFonts w:ascii="Arial" w:hAnsi="Arial" w:cs="Arial"/>
                <w:szCs w:val="20"/>
              </w:rPr>
            </w:pPr>
            <w:r w:rsidRPr="007A797D">
              <w:rPr>
                <w:rFonts w:ascii="Arial" w:hAnsi="Arial" w:cs="Arial"/>
                <w:szCs w:val="20"/>
              </w:rPr>
              <w:t xml:space="preserve">Reset MWS Warning Light and Alarm (you can also click the blinking MWS light)                                              </w:t>
            </w:r>
          </w:p>
        </w:tc>
      </w:tr>
      <w:tr w:rsidR="00982C83" w14:paraId="3539FD9F" w14:textId="77777777" w:rsidTr="007A797D">
        <w:tc>
          <w:tcPr>
            <w:tcW w:w="2628" w:type="dxa"/>
          </w:tcPr>
          <w:p w14:paraId="6D820054" w14:textId="77777777" w:rsidR="00982C83" w:rsidRPr="007A797D" w:rsidRDefault="00982C83" w:rsidP="00BD425C">
            <w:pPr>
              <w:rPr>
                <w:rFonts w:ascii="Arial" w:hAnsi="Arial" w:cs="Arial"/>
                <w:szCs w:val="20"/>
              </w:rPr>
            </w:pPr>
            <w:r w:rsidRPr="007A797D">
              <w:rPr>
                <w:rFonts w:ascii="Arial" w:hAnsi="Arial" w:cs="Arial"/>
                <w:szCs w:val="20"/>
              </w:rPr>
              <w:t xml:space="preserve">L               </w:t>
            </w:r>
          </w:p>
        </w:tc>
        <w:tc>
          <w:tcPr>
            <w:tcW w:w="6228" w:type="dxa"/>
          </w:tcPr>
          <w:p w14:paraId="2F5399A4" w14:textId="77777777" w:rsidR="00982C83" w:rsidRPr="007A797D" w:rsidRDefault="00982C83" w:rsidP="00BD425C">
            <w:pPr>
              <w:rPr>
                <w:rFonts w:ascii="Arial" w:hAnsi="Arial" w:cs="Arial"/>
                <w:szCs w:val="20"/>
              </w:rPr>
            </w:pPr>
            <w:r w:rsidRPr="007A797D">
              <w:rPr>
                <w:rFonts w:ascii="Arial" w:hAnsi="Arial" w:cs="Arial"/>
                <w:szCs w:val="20"/>
              </w:rPr>
              <w:t xml:space="preserve">Toggle Attitude Hold / Auto-Land autopilot; replaces stock LEVEL HORIZON autopilot.                                                          </w:t>
            </w:r>
          </w:p>
        </w:tc>
      </w:tr>
      <w:tr w:rsidR="00982C83" w14:paraId="614FD2B6" w14:textId="77777777" w:rsidTr="007A797D">
        <w:tc>
          <w:tcPr>
            <w:tcW w:w="2628" w:type="dxa"/>
          </w:tcPr>
          <w:p w14:paraId="0CC39CD3" w14:textId="77777777" w:rsidR="00982C83" w:rsidRPr="007A797D" w:rsidRDefault="00982C83" w:rsidP="00BD425C">
            <w:pPr>
              <w:rPr>
                <w:rFonts w:ascii="Arial" w:hAnsi="Arial" w:cs="Arial"/>
                <w:szCs w:val="20"/>
              </w:rPr>
            </w:pPr>
            <w:r w:rsidRPr="007A797D">
              <w:rPr>
                <w:rFonts w:ascii="Arial" w:hAnsi="Arial" w:cs="Arial"/>
                <w:szCs w:val="20"/>
              </w:rPr>
              <w:t xml:space="preserve">A               </w:t>
            </w:r>
          </w:p>
        </w:tc>
        <w:tc>
          <w:tcPr>
            <w:tcW w:w="6228" w:type="dxa"/>
          </w:tcPr>
          <w:p w14:paraId="4763F8E2" w14:textId="77777777" w:rsidR="00982C83" w:rsidRPr="007A797D" w:rsidRDefault="00982C83" w:rsidP="00BD425C">
            <w:pPr>
              <w:rPr>
                <w:rFonts w:ascii="Arial" w:hAnsi="Arial" w:cs="Arial"/>
                <w:szCs w:val="20"/>
              </w:rPr>
            </w:pPr>
            <w:r w:rsidRPr="007A797D">
              <w:rPr>
                <w:rFonts w:ascii="Arial" w:hAnsi="Arial" w:cs="Arial"/>
                <w:szCs w:val="20"/>
              </w:rPr>
              <w:t xml:space="preserve">Toggle Descent Hold autopilot; replaces stock HOVER HOLD ALT autopilot.                                                                      </w:t>
            </w:r>
          </w:p>
        </w:tc>
      </w:tr>
      <w:tr w:rsidR="00982C83" w14:paraId="40DB2ACF" w14:textId="77777777" w:rsidTr="007A797D">
        <w:tc>
          <w:tcPr>
            <w:tcW w:w="2628" w:type="dxa"/>
          </w:tcPr>
          <w:p w14:paraId="4E537D70" w14:textId="77777777" w:rsidR="00982C83" w:rsidRPr="007A797D" w:rsidRDefault="00982C83" w:rsidP="00BD425C">
            <w:pPr>
              <w:rPr>
                <w:rFonts w:ascii="Arial" w:hAnsi="Arial" w:cs="Arial"/>
                <w:szCs w:val="20"/>
              </w:rPr>
            </w:pPr>
            <w:r w:rsidRPr="007A797D">
              <w:rPr>
                <w:rFonts w:ascii="Arial" w:hAnsi="Arial" w:cs="Arial"/>
                <w:szCs w:val="20"/>
              </w:rPr>
              <w:t xml:space="preserve">ALT-S               </w:t>
            </w:r>
          </w:p>
        </w:tc>
        <w:tc>
          <w:tcPr>
            <w:tcW w:w="6228" w:type="dxa"/>
          </w:tcPr>
          <w:p w14:paraId="74000C0C" w14:textId="77777777" w:rsidR="00982C83" w:rsidRPr="007A797D" w:rsidRDefault="00982C83" w:rsidP="00BD425C">
            <w:pPr>
              <w:rPr>
                <w:rFonts w:ascii="Arial" w:hAnsi="Arial" w:cs="Arial"/>
                <w:szCs w:val="20"/>
              </w:rPr>
            </w:pPr>
            <w:r w:rsidRPr="007A797D">
              <w:rPr>
                <w:rFonts w:ascii="Arial" w:hAnsi="Arial" w:cs="Arial"/>
                <w:szCs w:val="20"/>
              </w:rPr>
              <w:t>Toggle Airspeed Hold autopilot; note that Airspeed Hold may be engaged simultaneously alongside (i.e., independently of) any other autopilot.</w:t>
            </w:r>
          </w:p>
        </w:tc>
      </w:tr>
      <w:tr w:rsidR="00982C83" w14:paraId="520D5663" w14:textId="77777777" w:rsidTr="007A797D">
        <w:tc>
          <w:tcPr>
            <w:tcW w:w="2628" w:type="dxa"/>
          </w:tcPr>
          <w:p w14:paraId="33062A2E"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0E8CFE88" w14:textId="77777777" w:rsidR="00982C83" w:rsidRPr="007A797D" w:rsidRDefault="00982C83" w:rsidP="00BD425C">
            <w:pPr>
              <w:rPr>
                <w:rFonts w:ascii="Arial" w:hAnsi="Arial" w:cs="Arial"/>
                <w:szCs w:val="20"/>
              </w:rPr>
            </w:pPr>
            <w:r w:rsidRPr="007A797D">
              <w:rPr>
                <w:rFonts w:ascii="Arial" w:hAnsi="Arial" w:cs="Arial"/>
                <w:szCs w:val="20"/>
              </w:rPr>
              <w:t xml:space="preserve">Increase SCRAM throttle                       </w:t>
            </w:r>
          </w:p>
        </w:tc>
      </w:tr>
      <w:tr w:rsidR="00982C83" w14:paraId="19D3C5DA" w14:textId="77777777" w:rsidTr="007A797D">
        <w:tc>
          <w:tcPr>
            <w:tcW w:w="2628" w:type="dxa"/>
          </w:tcPr>
          <w:p w14:paraId="64B7E988" w14:textId="77777777" w:rsidR="00982C83" w:rsidRPr="007A797D" w:rsidRDefault="00982C83" w:rsidP="00BD425C">
            <w:pPr>
              <w:rPr>
                <w:rFonts w:ascii="Arial" w:hAnsi="Arial" w:cs="Arial"/>
                <w:szCs w:val="20"/>
              </w:rPr>
            </w:pPr>
            <w:r w:rsidRPr="007A797D">
              <w:rPr>
                <w:rFonts w:ascii="Arial" w:hAnsi="Arial" w:cs="Arial"/>
                <w:szCs w:val="20"/>
              </w:rPr>
              <w:t>CTRL-- or ALT-NUMPAD-</w:t>
            </w:r>
          </w:p>
        </w:tc>
        <w:tc>
          <w:tcPr>
            <w:tcW w:w="6228" w:type="dxa"/>
          </w:tcPr>
          <w:p w14:paraId="7E86F0E0" w14:textId="77777777" w:rsidR="00982C83" w:rsidRPr="007A797D" w:rsidRDefault="00982C83" w:rsidP="00BD425C">
            <w:pPr>
              <w:rPr>
                <w:rFonts w:ascii="Arial" w:hAnsi="Arial" w:cs="Arial"/>
                <w:szCs w:val="20"/>
              </w:rPr>
            </w:pPr>
            <w:r w:rsidRPr="007A797D">
              <w:rPr>
                <w:rFonts w:ascii="Arial" w:hAnsi="Arial" w:cs="Arial"/>
                <w:szCs w:val="20"/>
              </w:rPr>
              <w:t xml:space="preserve">Decrease SCRAM throttle                       </w:t>
            </w:r>
          </w:p>
        </w:tc>
      </w:tr>
      <w:tr w:rsidR="00982C83" w14:paraId="7F857F32" w14:textId="77777777" w:rsidTr="007A797D">
        <w:tc>
          <w:tcPr>
            <w:tcW w:w="2628" w:type="dxa"/>
          </w:tcPr>
          <w:p w14:paraId="6C59F510"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521B61D8" w14:textId="77777777" w:rsidR="00982C83" w:rsidRPr="007A797D" w:rsidRDefault="00982C83" w:rsidP="00BD425C">
            <w:pPr>
              <w:rPr>
                <w:rFonts w:ascii="Arial" w:hAnsi="Arial" w:cs="Arial"/>
                <w:szCs w:val="20"/>
              </w:rPr>
            </w:pPr>
            <w:r w:rsidRPr="007A797D">
              <w:rPr>
                <w:rFonts w:ascii="Arial" w:hAnsi="Arial" w:cs="Arial"/>
                <w:szCs w:val="20"/>
              </w:rPr>
              <w:t>Small increase SCRAM throttle (1/10</w:t>
            </w:r>
            <w:r w:rsidR="00B91122">
              <w:rPr>
                <w:rFonts w:ascii="Arial" w:hAnsi="Arial" w:cs="Arial"/>
                <w:szCs w:val="20"/>
              </w:rPr>
              <w:t>t</w:t>
            </w:r>
            <w:r w:rsidRPr="007A797D">
              <w:rPr>
                <w:rFonts w:ascii="Arial" w:hAnsi="Arial" w:cs="Arial"/>
                <w:szCs w:val="20"/>
              </w:rPr>
              <w:t xml:space="preserve">h normal)  </w:t>
            </w:r>
          </w:p>
        </w:tc>
      </w:tr>
      <w:tr w:rsidR="00982C83" w14:paraId="2EEA58A7" w14:textId="77777777" w:rsidTr="007A797D">
        <w:tc>
          <w:tcPr>
            <w:tcW w:w="2628" w:type="dxa"/>
          </w:tcPr>
          <w:p w14:paraId="3F6D984D" w14:textId="77777777" w:rsidR="00982C83" w:rsidRPr="007A797D" w:rsidRDefault="00982C83" w:rsidP="00BD425C">
            <w:pPr>
              <w:rPr>
                <w:rFonts w:ascii="Arial" w:hAnsi="Arial" w:cs="Arial"/>
                <w:szCs w:val="20"/>
              </w:rPr>
            </w:pPr>
            <w:r w:rsidRPr="007A797D">
              <w:rPr>
                <w:rFonts w:ascii="Arial" w:hAnsi="Arial" w:cs="Arial"/>
                <w:szCs w:val="20"/>
              </w:rPr>
              <w:t>ALT--</w:t>
            </w:r>
          </w:p>
        </w:tc>
        <w:tc>
          <w:tcPr>
            <w:tcW w:w="6228" w:type="dxa"/>
          </w:tcPr>
          <w:p w14:paraId="6A78949E" w14:textId="77777777" w:rsidR="00982C83" w:rsidRPr="007A797D" w:rsidRDefault="00982C83" w:rsidP="00BD425C">
            <w:pPr>
              <w:rPr>
                <w:rFonts w:ascii="Arial" w:hAnsi="Arial" w:cs="Arial"/>
                <w:szCs w:val="20"/>
              </w:rPr>
            </w:pPr>
            <w:r w:rsidRPr="007A797D">
              <w:rPr>
                <w:rFonts w:ascii="Arial" w:hAnsi="Arial" w:cs="Arial"/>
                <w:szCs w:val="20"/>
              </w:rPr>
              <w:t>Small decrease SCRAM throttle (1/10</w:t>
            </w:r>
            <w:r w:rsidR="00B91122">
              <w:rPr>
                <w:rFonts w:ascii="Arial" w:hAnsi="Arial" w:cs="Arial"/>
                <w:szCs w:val="20"/>
              </w:rPr>
              <w:t>t</w:t>
            </w:r>
            <w:r w:rsidRPr="007A797D">
              <w:rPr>
                <w:rFonts w:ascii="Arial" w:hAnsi="Arial" w:cs="Arial"/>
                <w:szCs w:val="20"/>
              </w:rPr>
              <w:t xml:space="preserve">h normal)  </w:t>
            </w:r>
          </w:p>
        </w:tc>
      </w:tr>
      <w:tr w:rsidR="00982C83" w14:paraId="792B7015" w14:textId="77777777" w:rsidTr="007A797D">
        <w:tc>
          <w:tcPr>
            <w:tcW w:w="2628" w:type="dxa"/>
          </w:tcPr>
          <w:p w14:paraId="6F57BDAE" w14:textId="77777777" w:rsidR="00982C83" w:rsidRPr="007A797D" w:rsidRDefault="00982C83" w:rsidP="00BD425C">
            <w:pPr>
              <w:rPr>
                <w:rFonts w:ascii="Arial" w:hAnsi="Arial" w:cs="Arial"/>
                <w:szCs w:val="20"/>
              </w:rPr>
            </w:pPr>
            <w:r w:rsidRPr="007A797D">
              <w:rPr>
                <w:rFonts w:ascii="Arial" w:hAnsi="Arial" w:cs="Arial"/>
                <w:szCs w:val="20"/>
              </w:rPr>
              <w:t>CTRL-BACKSPACE or ALT-NUMPAD*</w:t>
            </w:r>
          </w:p>
        </w:tc>
        <w:tc>
          <w:tcPr>
            <w:tcW w:w="6228" w:type="dxa"/>
          </w:tcPr>
          <w:p w14:paraId="1414B333" w14:textId="77777777" w:rsidR="00982C83" w:rsidRPr="007A797D" w:rsidRDefault="00982C83" w:rsidP="00BD425C">
            <w:pPr>
              <w:rPr>
                <w:rFonts w:ascii="Arial" w:hAnsi="Arial" w:cs="Arial"/>
                <w:szCs w:val="20"/>
              </w:rPr>
            </w:pPr>
            <w:r w:rsidRPr="007A797D">
              <w:rPr>
                <w:rFonts w:ascii="Arial" w:hAnsi="Arial" w:cs="Arial"/>
                <w:szCs w:val="20"/>
              </w:rPr>
              <w:t xml:space="preserve">Kill SCRAM thrust                             </w:t>
            </w:r>
          </w:p>
        </w:tc>
      </w:tr>
      <w:tr w:rsidR="00982C83" w14:paraId="600F0C97" w14:textId="77777777" w:rsidTr="007A797D">
        <w:tc>
          <w:tcPr>
            <w:tcW w:w="2628" w:type="dxa"/>
          </w:tcPr>
          <w:p w14:paraId="1277DD8D" w14:textId="77777777" w:rsidR="00982C83" w:rsidRPr="007A797D" w:rsidRDefault="00982C83" w:rsidP="00BD425C">
            <w:pPr>
              <w:rPr>
                <w:rFonts w:ascii="Arial" w:hAnsi="Arial" w:cs="Arial"/>
                <w:szCs w:val="20"/>
              </w:rPr>
            </w:pPr>
            <w:r w:rsidRPr="007A797D">
              <w:rPr>
                <w:rFonts w:ascii="Arial" w:hAnsi="Arial" w:cs="Arial"/>
                <w:szCs w:val="20"/>
              </w:rPr>
              <w:t>SHIFT-NUMPAD_INS</w:t>
            </w:r>
          </w:p>
        </w:tc>
        <w:tc>
          <w:tcPr>
            <w:tcW w:w="6228" w:type="dxa"/>
          </w:tcPr>
          <w:p w14:paraId="1B7B30E2" w14:textId="77777777" w:rsidR="00982C83" w:rsidRPr="003B2430" w:rsidRDefault="00982C83" w:rsidP="00BD425C">
            <w:r w:rsidRPr="003B2430">
              <w:t xml:space="preserve">Small increase hover throttle (1/10th normal)                      </w:t>
            </w:r>
          </w:p>
        </w:tc>
      </w:tr>
      <w:tr w:rsidR="00982C83" w14:paraId="1181F14D" w14:textId="77777777" w:rsidTr="007A797D">
        <w:tc>
          <w:tcPr>
            <w:tcW w:w="2628" w:type="dxa"/>
          </w:tcPr>
          <w:p w14:paraId="3C62E96D" w14:textId="77777777" w:rsidR="00982C83" w:rsidRPr="007A797D" w:rsidRDefault="00982C83" w:rsidP="00BD425C">
            <w:pPr>
              <w:rPr>
                <w:rFonts w:ascii="Arial" w:hAnsi="Arial" w:cs="Arial"/>
                <w:szCs w:val="20"/>
              </w:rPr>
            </w:pPr>
            <w:r w:rsidRPr="007A797D">
              <w:rPr>
                <w:rFonts w:ascii="Arial" w:hAnsi="Arial" w:cs="Arial"/>
                <w:szCs w:val="20"/>
              </w:rPr>
              <w:t>SHIFT-NUMPAD_DEL</w:t>
            </w:r>
          </w:p>
        </w:tc>
        <w:tc>
          <w:tcPr>
            <w:tcW w:w="6228" w:type="dxa"/>
          </w:tcPr>
          <w:p w14:paraId="39A1DC01" w14:textId="77777777" w:rsidR="00982C83" w:rsidRPr="003B2430" w:rsidRDefault="00982C83" w:rsidP="00BD425C">
            <w:r w:rsidRPr="003B2430">
              <w:t xml:space="preserve">Small decrease small hover throttle (1/10th normal)                </w:t>
            </w:r>
          </w:p>
        </w:tc>
      </w:tr>
      <w:tr w:rsidR="00982C83" w14:paraId="2D60C668" w14:textId="77777777" w:rsidTr="007A797D">
        <w:tc>
          <w:tcPr>
            <w:tcW w:w="2628" w:type="dxa"/>
          </w:tcPr>
          <w:p w14:paraId="4112CFC5" w14:textId="77777777" w:rsidR="00982C83" w:rsidRPr="007A797D" w:rsidRDefault="00982C83" w:rsidP="00BD425C">
            <w:pPr>
              <w:rPr>
                <w:rFonts w:ascii="Arial" w:hAnsi="Arial" w:cs="Arial"/>
                <w:szCs w:val="20"/>
              </w:rPr>
            </w:pPr>
            <w:r w:rsidRPr="007A797D">
              <w:rPr>
                <w:rFonts w:ascii="Arial" w:hAnsi="Arial" w:cs="Arial"/>
                <w:szCs w:val="20"/>
              </w:rPr>
              <w:t xml:space="preserve">CTRL-NUMPAD*    </w:t>
            </w:r>
          </w:p>
        </w:tc>
        <w:tc>
          <w:tcPr>
            <w:tcW w:w="6228" w:type="dxa"/>
          </w:tcPr>
          <w:p w14:paraId="09B98645" w14:textId="77777777" w:rsidR="00982C83" w:rsidRPr="003B2430" w:rsidRDefault="00982C83" w:rsidP="00BD425C">
            <w:r w:rsidRPr="003B2430">
              <w:t xml:space="preserve">Kill hover thrust                                                  </w:t>
            </w:r>
          </w:p>
        </w:tc>
      </w:tr>
      <w:tr w:rsidR="00982C83" w14:paraId="49F463FA" w14:textId="77777777" w:rsidTr="007A797D">
        <w:tc>
          <w:tcPr>
            <w:tcW w:w="2628" w:type="dxa"/>
          </w:tcPr>
          <w:p w14:paraId="74A8463D"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769B96C8" w14:textId="77777777" w:rsidR="00982C83" w:rsidRPr="003B2430" w:rsidRDefault="00982C83" w:rsidP="00BD425C">
            <w:r w:rsidRPr="003B2430">
              <w:t xml:space="preserve">Increase elevator trim level                                       </w:t>
            </w:r>
          </w:p>
        </w:tc>
      </w:tr>
      <w:tr w:rsidR="00982C83" w14:paraId="3B4AE4B1" w14:textId="77777777" w:rsidTr="007A797D">
        <w:tc>
          <w:tcPr>
            <w:tcW w:w="2628" w:type="dxa"/>
          </w:tcPr>
          <w:p w14:paraId="3FAC4842"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4F5CEF08" w14:textId="77777777" w:rsidR="00982C83" w:rsidRPr="003B2430" w:rsidRDefault="00982C83" w:rsidP="00BD425C">
            <w:r w:rsidRPr="003B2430">
              <w:t xml:space="preserve">Decrease elevator trim level                                       </w:t>
            </w:r>
          </w:p>
        </w:tc>
      </w:tr>
      <w:tr w:rsidR="00982C83" w14:paraId="358A7FB7" w14:textId="77777777" w:rsidTr="007A797D">
        <w:tc>
          <w:tcPr>
            <w:tcW w:w="2628" w:type="dxa"/>
          </w:tcPr>
          <w:p w14:paraId="43342B86" w14:textId="77777777" w:rsidR="00982C83" w:rsidRPr="007A797D" w:rsidRDefault="00982C83" w:rsidP="00BD425C">
            <w:pPr>
              <w:rPr>
                <w:rFonts w:ascii="Arial" w:hAnsi="Arial" w:cs="Arial"/>
                <w:szCs w:val="20"/>
              </w:rPr>
            </w:pPr>
            <w:r w:rsidRPr="007A797D">
              <w:rPr>
                <w:rFonts w:ascii="Arial" w:hAnsi="Arial" w:cs="Arial"/>
                <w:szCs w:val="20"/>
              </w:rPr>
              <w:lastRenderedPageBreak/>
              <w:t xml:space="preserve">SPACE           </w:t>
            </w:r>
          </w:p>
        </w:tc>
        <w:tc>
          <w:tcPr>
            <w:tcW w:w="6228" w:type="dxa"/>
          </w:tcPr>
          <w:p w14:paraId="4376899F" w14:textId="77777777" w:rsidR="00982C83" w:rsidRPr="003B2430" w:rsidRDefault="00982C83" w:rsidP="00BD425C">
            <w:r w:rsidRPr="003B2430">
              <w:t xml:space="preserve">Disengage autopilot                                                </w:t>
            </w:r>
          </w:p>
        </w:tc>
      </w:tr>
      <w:tr w:rsidR="00982C83" w14:paraId="79829C17" w14:textId="77777777" w:rsidTr="007A797D">
        <w:tc>
          <w:tcPr>
            <w:tcW w:w="2628" w:type="dxa"/>
          </w:tcPr>
          <w:p w14:paraId="1D5258FD" w14:textId="77777777" w:rsidR="00982C83" w:rsidRPr="007A797D" w:rsidRDefault="00982C83" w:rsidP="00BD425C">
            <w:pPr>
              <w:rPr>
                <w:rFonts w:ascii="Arial" w:hAnsi="Arial" w:cs="Arial"/>
                <w:szCs w:val="20"/>
              </w:rPr>
            </w:pPr>
            <w:r w:rsidRPr="007A797D">
              <w:rPr>
                <w:rFonts w:ascii="Arial" w:hAnsi="Arial" w:cs="Arial"/>
                <w:szCs w:val="20"/>
              </w:rPr>
              <w:t xml:space="preserve">/               </w:t>
            </w:r>
          </w:p>
        </w:tc>
        <w:tc>
          <w:tcPr>
            <w:tcW w:w="6228" w:type="dxa"/>
          </w:tcPr>
          <w:p w14:paraId="7B2C9CA7" w14:textId="77777777" w:rsidR="00982C83" w:rsidRPr="003B2430" w:rsidRDefault="00982C83" w:rsidP="00BD425C">
            <w:r w:rsidRPr="003B2430">
              <w:t xml:space="preserve">Same as NUMPAD "/"; workaround for Joy2Key bug.                    </w:t>
            </w:r>
          </w:p>
        </w:tc>
      </w:tr>
      <w:tr w:rsidR="00982C83" w14:paraId="36EFFE14" w14:textId="77777777" w:rsidTr="007A797D">
        <w:tc>
          <w:tcPr>
            <w:tcW w:w="2628" w:type="dxa"/>
          </w:tcPr>
          <w:p w14:paraId="22AB0E13" w14:textId="77777777" w:rsidR="00982C83" w:rsidRPr="007A797D" w:rsidRDefault="00982C83" w:rsidP="00BD425C">
            <w:pPr>
              <w:rPr>
                <w:rFonts w:ascii="Arial" w:hAnsi="Arial" w:cs="Arial"/>
                <w:szCs w:val="20"/>
              </w:rPr>
            </w:pPr>
            <w:r w:rsidRPr="007A797D">
              <w:rPr>
                <w:rFonts w:ascii="Arial" w:hAnsi="Arial" w:cs="Arial"/>
                <w:szCs w:val="20"/>
              </w:rPr>
              <w:t xml:space="preserve">CTRL-/          </w:t>
            </w:r>
          </w:p>
        </w:tc>
        <w:tc>
          <w:tcPr>
            <w:tcW w:w="6228" w:type="dxa"/>
          </w:tcPr>
          <w:p w14:paraId="1747C227" w14:textId="77777777" w:rsidR="00982C83" w:rsidRPr="003B2430" w:rsidRDefault="00982C83" w:rsidP="00BD425C">
            <w:r w:rsidRPr="003B2430">
              <w:t xml:space="preserve">Same as NUMPAD "CTRL-/"; workaround for Joy2Key bug.               </w:t>
            </w:r>
          </w:p>
        </w:tc>
      </w:tr>
      <w:tr w:rsidR="00982C83" w14:paraId="03299B59" w14:textId="77777777" w:rsidTr="007A797D">
        <w:tc>
          <w:tcPr>
            <w:tcW w:w="2628" w:type="dxa"/>
          </w:tcPr>
          <w:p w14:paraId="2FF309AD" w14:textId="77777777" w:rsidR="00982C83" w:rsidRPr="007A797D" w:rsidRDefault="00982C83" w:rsidP="00BD425C">
            <w:pPr>
              <w:rPr>
                <w:rFonts w:ascii="Arial" w:hAnsi="Arial" w:cs="Arial"/>
                <w:szCs w:val="20"/>
              </w:rPr>
            </w:pPr>
            <w:r w:rsidRPr="007A797D">
              <w:rPr>
                <w:rFonts w:ascii="Arial" w:hAnsi="Arial" w:cs="Arial"/>
                <w:szCs w:val="20"/>
              </w:rPr>
              <w:t xml:space="preserve">ALT-/           </w:t>
            </w:r>
          </w:p>
        </w:tc>
        <w:tc>
          <w:tcPr>
            <w:tcW w:w="6228" w:type="dxa"/>
          </w:tcPr>
          <w:p w14:paraId="19C70578" w14:textId="77777777" w:rsidR="00982C83" w:rsidRPr="003B2430" w:rsidRDefault="00982C83" w:rsidP="00BD425C">
            <w:r w:rsidRPr="003B2430">
              <w:t xml:space="preserve">Same as NUMPAD "ALT-/"; workaround for Joy2Key bug.                </w:t>
            </w:r>
          </w:p>
        </w:tc>
      </w:tr>
      <w:tr w:rsidR="00982C83" w14:paraId="6962ECC2" w14:textId="77777777" w:rsidTr="007A797D">
        <w:tc>
          <w:tcPr>
            <w:tcW w:w="2628" w:type="dxa"/>
          </w:tcPr>
          <w:p w14:paraId="6E395522" w14:textId="77777777" w:rsidR="00982C83" w:rsidRPr="007A797D" w:rsidRDefault="00982C83" w:rsidP="00BD425C">
            <w:pPr>
              <w:rPr>
                <w:rFonts w:ascii="Arial" w:hAnsi="Arial" w:cs="Arial"/>
                <w:szCs w:val="20"/>
              </w:rPr>
            </w:pPr>
            <w:r w:rsidRPr="007A797D">
              <w:rPr>
                <w:rFonts w:ascii="Arial" w:hAnsi="Arial" w:cs="Arial"/>
                <w:szCs w:val="20"/>
              </w:rPr>
              <w:t xml:space="preserve">ALT-X           </w:t>
            </w:r>
          </w:p>
        </w:tc>
        <w:tc>
          <w:tcPr>
            <w:tcW w:w="6228" w:type="dxa"/>
          </w:tcPr>
          <w:p w14:paraId="2883F536" w14:textId="77777777" w:rsidR="00982C83" w:rsidRPr="003B2430" w:rsidRDefault="00982C83" w:rsidP="00BD425C">
            <w:r w:rsidRPr="003B2430">
              <w:t xml:space="preserve">Increase HUD brightness                                            </w:t>
            </w:r>
          </w:p>
        </w:tc>
      </w:tr>
      <w:tr w:rsidR="00982C83" w14:paraId="0A4E907B" w14:textId="77777777" w:rsidTr="007A797D">
        <w:tc>
          <w:tcPr>
            <w:tcW w:w="2628" w:type="dxa"/>
          </w:tcPr>
          <w:p w14:paraId="1321CE02" w14:textId="77777777" w:rsidR="00982C83" w:rsidRPr="007A797D" w:rsidRDefault="00982C83" w:rsidP="00BD425C">
            <w:pPr>
              <w:rPr>
                <w:rFonts w:ascii="Arial" w:hAnsi="Arial" w:cs="Arial"/>
                <w:szCs w:val="20"/>
              </w:rPr>
            </w:pPr>
            <w:r w:rsidRPr="007A797D">
              <w:rPr>
                <w:rFonts w:ascii="Arial" w:hAnsi="Arial" w:cs="Arial"/>
                <w:szCs w:val="20"/>
              </w:rPr>
              <w:t xml:space="preserve">ALT-Z           </w:t>
            </w:r>
          </w:p>
        </w:tc>
        <w:tc>
          <w:tcPr>
            <w:tcW w:w="6228" w:type="dxa"/>
          </w:tcPr>
          <w:p w14:paraId="12E8DC0D" w14:textId="77777777" w:rsidR="00982C83" w:rsidRPr="003B2430" w:rsidRDefault="00982C83" w:rsidP="00BD425C">
            <w:r w:rsidRPr="003B2430">
              <w:t xml:space="preserve">Decrease HUD brightness                                            </w:t>
            </w:r>
          </w:p>
        </w:tc>
      </w:tr>
      <w:tr w:rsidR="00982C83" w14:paraId="041BB9F0" w14:textId="77777777" w:rsidTr="007A797D">
        <w:tc>
          <w:tcPr>
            <w:tcW w:w="2628" w:type="dxa"/>
          </w:tcPr>
          <w:p w14:paraId="0309632D" w14:textId="77777777" w:rsidR="00982C83" w:rsidRPr="007A797D" w:rsidRDefault="00982C83" w:rsidP="00BD425C">
            <w:pPr>
              <w:rPr>
                <w:rFonts w:ascii="Arial" w:hAnsi="Arial" w:cs="Arial"/>
                <w:szCs w:val="20"/>
              </w:rPr>
            </w:pPr>
            <w:r w:rsidRPr="007A797D">
              <w:rPr>
                <w:rFonts w:ascii="Arial" w:hAnsi="Arial" w:cs="Arial"/>
                <w:szCs w:val="20"/>
              </w:rPr>
              <w:t xml:space="preserve">ALT-H           </w:t>
            </w:r>
          </w:p>
        </w:tc>
        <w:tc>
          <w:tcPr>
            <w:tcW w:w="6228" w:type="dxa"/>
          </w:tcPr>
          <w:p w14:paraId="1A2E7A6F" w14:textId="77777777" w:rsidR="00982C83" w:rsidRPr="003B2430" w:rsidRDefault="00982C83" w:rsidP="00BD425C">
            <w:r w:rsidRPr="003B2430">
              <w:t xml:space="preserve">Change HUD color                                                   </w:t>
            </w:r>
          </w:p>
        </w:tc>
      </w:tr>
      <w:tr w:rsidR="00982C83" w14:paraId="4C5B781B" w14:textId="77777777" w:rsidTr="007A797D">
        <w:tc>
          <w:tcPr>
            <w:tcW w:w="2628" w:type="dxa"/>
          </w:tcPr>
          <w:p w14:paraId="36B8ECDA" w14:textId="77777777" w:rsidR="00982C83" w:rsidRPr="007A797D" w:rsidRDefault="005D5C58" w:rsidP="005D5C58">
            <w:pPr>
              <w:rPr>
                <w:rFonts w:ascii="Arial" w:hAnsi="Arial" w:cs="Arial"/>
                <w:szCs w:val="20"/>
              </w:rPr>
            </w:pPr>
            <w:r>
              <w:rPr>
                <w:rFonts w:ascii="Arial" w:hAnsi="Arial" w:cs="Arial"/>
                <w:szCs w:val="20"/>
              </w:rPr>
              <w:t>ALT-T</w:t>
            </w:r>
            <w:r w:rsidR="00982C83" w:rsidRPr="007A797D">
              <w:rPr>
                <w:rFonts w:ascii="Arial" w:hAnsi="Arial" w:cs="Arial"/>
                <w:szCs w:val="20"/>
              </w:rPr>
              <w:t xml:space="preserve">          </w:t>
            </w:r>
          </w:p>
        </w:tc>
        <w:tc>
          <w:tcPr>
            <w:tcW w:w="6228" w:type="dxa"/>
          </w:tcPr>
          <w:p w14:paraId="6F6337AA" w14:textId="77777777" w:rsidR="00982C83" w:rsidRPr="003B2430" w:rsidRDefault="00982C83" w:rsidP="00BD425C">
            <w:r w:rsidRPr="003B2430">
              <w:t xml:space="preserve">Toggle secondary HUD on/off                                        </w:t>
            </w:r>
          </w:p>
        </w:tc>
      </w:tr>
      <w:tr w:rsidR="00982C83" w14:paraId="2EE446D0" w14:textId="77777777" w:rsidTr="007A797D">
        <w:tc>
          <w:tcPr>
            <w:tcW w:w="2628" w:type="dxa"/>
          </w:tcPr>
          <w:p w14:paraId="6C1B8DAE" w14:textId="77777777" w:rsidR="00982C83" w:rsidRPr="007A797D" w:rsidRDefault="00982C83" w:rsidP="00BD425C">
            <w:pPr>
              <w:rPr>
                <w:rFonts w:ascii="Arial" w:hAnsi="Arial" w:cs="Arial"/>
                <w:szCs w:val="20"/>
              </w:rPr>
            </w:pPr>
            <w:r w:rsidRPr="007A797D">
              <w:rPr>
                <w:rFonts w:ascii="Arial" w:hAnsi="Arial" w:cs="Arial"/>
                <w:szCs w:val="20"/>
              </w:rPr>
              <w:t xml:space="preserve">CTRL-[1-5]      </w:t>
            </w:r>
          </w:p>
        </w:tc>
        <w:tc>
          <w:tcPr>
            <w:tcW w:w="6228" w:type="dxa"/>
          </w:tcPr>
          <w:p w14:paraId="78173F4C" w14:textId="77777777" w:rsidR="00982C83" w:rsidRPr="003B2430" w:rsidRDefault="00982C83" w:rsidP="00BD425C">
            <w:r w:rsidRPr="003B2430">
              <w:t>Switch to secondary HUD mode [1-5] (also turns on HUD in that mode)</w:t>
            </w:r>
          </w:p>
        </w:tc>
      </w:tr>
      <w:tr w:rsidR="00982C83" w14:paraId="23AB878E" w14:textId="77777777" w:rsidTr="007A797D">
        <w:tc>
          <w:tcPr>
            <w:tcW w:w="2628" w:type="dxa"/>
          </w:tcPr>
          <w:p w14:paraId="067D6B50" w14:textId="77777777" w:rsidR="00982C83" w:rsidRPr="007A797D" w:rsidRDefault="00982C83" w:rsidP="00BD425C">
            <w:pPr>
              <w:rPr>
                <w:rFonts w:ascii="Arial" w:hAnsi="Arial" w:cs="Arial"/>
                <w:szCs w:val="20"/>
              </w:rPr>
            </w:pPr>
            <w:r w:rsidRPr="007A797D">
              <w:rPr>
                <w:rFonts w:ascii="Arial" w:hAnsi="Arial" w:cs="Arial"/>
                <w:szCs w:val="20"/>
              </w:rPr>
              <w:t xml:space="preserve">CTRL-T          </w:t>
            </w:r>
          </w:p>
        </w:tc>
        <w:tc>
          <w:tcPr>
            <w:tcW w:w="6228" w:type="dxa"/>
          </w:tcPr>
          <w:p w14:paraId="148A960F" w14:textId="77777777" w:rsidR="00982C83" w:rsidRPr="003B2430" w:rsidRDefault="00982C83" w:rsidP="00BD425C">
            <w:r w:rsidRPr="003B2430">
              <w:t xml:space="preserve">Toggle tertiary HUD on/off                                         </w:t>
            </w:r>
          </w:p>
        </w:tc>
      </w:tr>
      <w:tr w:rsidR="00982C83" w14:paraId="0C1D3578" w14:textId="77777777" w:rsidTr="007A797D">
        <w:tc>
          <w:tcPr>
            <w:tcW w:w="2628" w:type="dxa"/>
          </w:tcPr>
          <w:p w14:paraId="067C1EB8" w14:textId="77777777" w:rsidR="00982C83" w:rsidRPr="00C00DC9" w:rsidRDefault="00982C83" w:rsidP="00BD425C">
            <w:r w:rsidRPr="00C00DC9">
              <w:t xml:space="preserve">[0-9]  </w:t>
            </w:r>
          </w:p>
        </w:tc>
        <w:tc>
          <w:tcPr>
            <w:tcW w:w="6228" w:type="dxa"/>
          </w:tcPr>
          <w:p w14:paraId="62B31AEF" w14:textId="77777777" w:rsidR="00982C83" w:rsidRPr="005268C8" w:rsidRDefault="00982C83" w:rsidP="00BD425C">
            <w:r w:rsidRPr="005268C8">
              <w:t>Switch to MultiDisplay</w:t>
            </w:r>
            <w:r>
              <w:t xml:space="preserve">Area </w:t>
            </w:r>
            <w:r w:rsidRPr="005268C8">
              <w:t>Mode #(0-9)</w:t>
            </w:r>
          </w:p>
        </w:tc>
      </w:tr>
      <w:tr w:rsidR="00982C83" w14:paraId="2CED4E0A" w14:textId="77777777" w:rsidTr="007A797D">
        <w:tc>
          <w:tcPr>
            <w:tcW w:w="2628" w:type="dxa"/>
          </w:tcPr>
          <w:p w14:paraId="5798EC9F" w14:textId="77777777" w:rsidR="00982C83" w:rsidRPr="00C00DC9" w:rsidRDefault="00982C83" w:rsidP="00BD425C">
            <w:r w:rsidRPr="00C00DC9">
              <w:t xml:space="preserve">D      </w:t>
            </w:r>
          </w:p>
        </w:tc>
        <w:tc>
          <w:tcPr>
            <w:tcW w:w="6228" w:type="dxa"/>
          </w:tcPr>
          <w:p w14:paraId="20BA7A2A" w14:textId="77777777" w:rsidR="00982C83" w:rsidRPr="005268C8" w:rsidRDefault="00982C83" w:rsidP="00BD425C">
            <w:r w:rsidRPr="005268C8">
              <w:t>Next MultiDisplay</w:t>
            </w:r>
            <w:r>
              <w:t>Area Mode</w:t>
            </w:r>
          </w:p>
        </w:tc>
      </w:tr>
      <w:tr w:rsidR="00982C83" w14:paraId="021B67FA" w14:textId="77777777" w:rsidTr="007A797D">
        <w:tc>
          <w:tcPr>
            <w:tcW w:w="2628" w:type="dxa"/>
          </w:tcPr>
          <w:p w14:paraId="26D792A0" w14:textId="77777777" w:rsidR="00982C83" w:rsidRDefault="00982C83" w:rsidP="00BD425C">
            <w:r w:rsidRPr="00C00DC9">
              <w:t xml:space="preserve">ALT-D  </w:t>
            </w:r>
          </w:p>
        </w:tc>
        <w:tc>
          <w:tcPr>
            <w:tcW w:w="6228" w:type="dxa"/>
          </w:tcPr>
          <w:p w14:paraId="3720D86C" w14:textId="77777777" w:rsidR="00982C83" w:rsidRDefault="00982C83" w:rsidP="00BD425C">
            <w:r w:rsidRPr="005268C8">
              <w:t>Previous MultiDisplay</w:t>
            </w:r>
            <w:r>
              <w:t>Area Mode</w:t>
            </w:r>
          </w:p>
        </w:tc>
      </w:tr>
      <w:tr w:rsidR="008A6DBE" w14:paraId="5359BC1F" w14:textId="77777777" w:rsidTr="007A797D">
        <w:tc>
          <w:tcPr>
            <w:tcW w:w="2628" w:type="dxa"/>
          </w:tcPr>
          <w:p w14:paraId="707092E5" w14:textId="77777777" w:rsidR="008A6DBE" w:rsidRPr="0087658B" w:rsidRDefault="003A355C" w:rsidP="008A6DBE">
            <w:r>
              <w:t>ALT-;</w:t>
            </w:r>
            <w:r w:rsidR="008A6DBE" w:rsidRPr="0087658B">
              <w:t xml:space="preserve"> </w:t>
            </w:r>
          </w:p>
        </w:tc>
        <w:tc>
          <w:tcPr>
            <w:tcW w:w="6228" w:type="dxa"/>
          </w:tcPr>
          <w:p w14:paraId="29C05A6C" w14:textId="77777777" w:rsidR="008A6DBE" w:rsidRPr="005268C8" w:rsidRDefault="00C60661" w:rsidP="00C60661">
            <w:r>
              <w:t>Main &amp; SCRAM</w:t>
            </w:r>
            <w:r w:rsidR="008A6DBE">
              <w:t xml:space="preserve"> engines g</w:t>
            </w:r>
            <w:r w:rsidR="008A6DBE" w:rsidRPr="0087658B">
              <w:t xml:space="preserve">imbal </w:t>
            </w:r>
            <w:r w:rsidR="008A6DBE">
              <w:t>u</w:t>
            </w:r>
            <w:r w:rsidR="001E1FE3">
              <w:t xml:space="preserve">p </w:t>
            </w:r>
            <w:r w:rsidR="008A6DBE" w:rsidRPr="0087658B">
              <w:t>(nose up)</w:t>
            </w:r>
          </w:p>
        </w:tc>
      </w:tr>
      <w:tr w:rsidR="008A6DBE" w14:paraId="53EA1DCF" w14:textId="77777777" w:rsidTr="007A797D">
        <w:tc>
          <w:tcPr>
            <w:tcW w:w="2628" w:type="dxa"/>
          </w:tcPr>
          <w:p w14:paraId="3492D7C4" w14:textId="77777777" w:rsidR="008A6DBE" w:rsidRPr="0087658B" w:rsidRDefault="008A6DBE" w:rsidP="008A6DBE">
            <w:r w:rsidRPr="0087658B">
              <w:t>ALT-L</w:t>
            </w:r>
          </w:p>
        </w:tc>
        <w:tc>
          <w:tcPr>
            <w:tcW w:w="6228" w:type="dxa"/>
          </w:tcPr>
          <w:p w14:paraId="006C4044" w14:textId="77777777" w:rsidR="008A6DBE" w:rsidRPr="005268C8" w:rsidRDefault="008A6DBE" w:rsidP="008A6DBE">
            <w:r>
              <w:t>Main engines g</w:t>
            </w:r>
            <w:r w:rsidRPr="0087658B">
              <w:t xml:space="preserve">imbal </w:t>
            </w:r>
            <w:r>
              <w:t>r</w:t>
            </w:r>
            <w:r w:rsidRPr="0087658B">
              <w:t>ight (nose left)</w:t>
            </w:r>
          </w:p>
        </w:tc>
      </w:tr>
      <w:tr w:rsidR="008A6DBE" w14:paraId="494F0B7A" w14:textId="77777777" w:rsidTr="007A797D">
        <w:tc>
          <w:tcPr>
            <w:tcW w:w="2628" w:type="dxa"/>
          </w:tcPr>
          <w:p w14:paraId="57867560" w14:textId="77777777" w:rsidR="008A6DBE" w:rsidRPr="0087658B" w:rsidRDefault="008A6DBE" w:rsidP="001E1FE3">
            <w:r w:rsidRPr="0087658B">
              <w:t>ALT-</w:t>
            </w:r>
            <w:r w:rsidR="003A355C">
              <w:t>P</w:t>
            </w:r>
          </w:p>
        </w:tc>
        <w:tc>
          <w:tcPr>
            <w:tcW w:w="6228" w:type="dxa"/>
          </w:tcPr>
          <w:p w14:paraId="5C51CDBF" w14:textId="77777777" w:rsidR="008A6DBE" w:rsidRPr="005268C8" w:rsidRDefault="00C60661" w:rsidP="00BD425C">
            <w:r>
              <w:t>Main &amp; SCRAM</w:t>
            </w:r>
            <w:r w:rsidR="001E1FE3">
              <w:t xml:space="preserve"> gimbal down </w:t>
            </w:r>
            <w:r w:rsidR="001E1FE3" w:rsidRPr="0087658B">
              <w:t>(nose down)</w:t>
            </w:r>
          </w:p>
        </w:tc>
      </w:tr>
      <w:tr w:rsidR="008A6DBE" w14:paraId="2738DB38" w14:textId="77777777" w:rsidTr="007A797D">
        <w:tc>
          <w:tcPr>
            <w:tcW w:w="2628" w:type="dxa"/>
          </w:tcPr>
          <w:p w14:paraId="78782128" w14:textId="77777777" w:rsidR="008A6DBE" w:rsidRPr="0087658B" w:rsidRDefault="008A6DBE" w:rsidP="001E1FE3">
            <w:r w:rsidRPr="0087658B">
              <w:t>ALT</w:t>
            </w:r>
            <w:r w:rsidR="001E1FE3">
              <w:t>-</w:t>
            </w:r>
            <w:r w:rsidRPr="0087658B">
              <w:t>'</w:t>
            </w:r>
          </w:p>
        </w:tc>
        <w:tc>
          <w:tcPr>
            <w:tcW w:w="6228" w:type="dxa"/>
          </w:tcPr>
          <w:p w14:paraId="339CF391" w14:textId="77777777" w:rsidR="008A6DBE" w:rsidRPr="005268C8" w:rsidRDefault="001E1FE3" w:rsidP="00BD425C">
            <w:r>
              <w:t xml:space="preserve">Main engines gimbal left </w:t>
            </w:r>
            <w:r w:rsidRPr="0087658B">
              <w:t>(nose right)</w:t>
            </w:r>
          </w:p>
        </w:tc>
      </w:tr>
      <w:tr w:rsidR="008A6DBE" w14:paraId="1663645F" w14:textId="77777777" w:rsidTr="007A797D">
        <w:tc>
          <w:tcPr>
            <w:tcW w:w="2628" w:type="dxa"/>
          </w:tcPr>
          <w:p w14:paraId="4B3EA924" w14:textId="77777777" w:rsidR="008A6DBE" w:rsidRDefault="008A6DBE" w:rsidP="008A6DBE">
            <w:r w:rsidRPr="0087658B">
              <w:t xml:space="preserve">ALT-0 </w:t>
            </w:r>
          </w:p>
        </w:tc>
        <w:tc>
          <w:tcPr>
            <w:tcW w:w="6228" w:type="dxa"/>
          </w:tcPr>
          <w:p w14:paraId="3DEBB3F4" w14:textId="77777777" w:rsidR="008A6DBE" w:rsidRPr="005268C8" w:rsidRDefault="008A6DBE" w:rsidP="008A6DBE">
            <w:r>
              <w:t>Re-center main engines</w:t>
            </w:r>
            <w:r w:rsidR="00BA55FB">
              <w:t xml:space="preserve"> gimbal controls</w:t>
            </w:r>
          </w:p>
        </w:tc>
      </w:tr>
    </w:tbl>
    <w:p w14:paraId="7E0E43FC" w14:textId="77777777" w:rsidR="00947567" w:rsidRDefault="00947567" w:rsidP="002D48DB"/>
    <w:p w14:paraId="04531296" w14:textId="77777777" w:rsidR="00947567" w:rsidRDefault="00947567" w:rsidP="002D48DB"/>
    <w:p w14:paraId="01FCB7AC" w14:textId="77777777" w:rsidR="004307D8" w:rsidRPr="002572A8" w:rsidRDefault="004307D8" w:rsidP="004307D8">
      <w:pPr>
        <w:keepNext/>
        <w:rPr>
          <w:b/>
        </w:rPr>
      </w:pPr>
      <w:r>
        <w:rPr>
          <w:b/>
        </w:rPr>
        <w:t>Notes:</w:t>
      </w:r>
    </w:p>
    <w:p w14:paraId="571EF748" w14:textId="77777777" w:rsidR="004307D8" w:rsidRDefault="004307D8" w:rsidP="004307D8">
      <w:pPr>
        <w:keepNext/>
      </w:pPr>
    </w:p>
    <w:p w14:paraId="5A016F08" w14:textId="77777777" w:rsidR="004307D8" w:rsidRDefault="004307D8" w:rsidP="003D3520">
      <w:pPr>
        <w:keepNext/>
        <w:numPr>
          <w:ilvl w:val="0"/>
          <w:numId w:val="10"/>
        </w:numPr>
        <w:jc w:val="both"/>
      </w:pPr>
      <w:r w:rsidRPr="004307D8">
        <w:t>"</w:t>
      </w:r>
      <w:r w:rsidR="00AC19D5">
        <w:t>CTRL</w:t>
      </w:r>
      <w:r w:rsidRPr="004307D8">
        <w:t>-", "</w:t>
      </w:r>
      <w:r w:rsidR="00AC19D5">
        <w:t>CTRL</w:t>
      </w:r>
      <w:r w:rsidRPr="004307D8">
        <w:t xml:space="preserve">=", and BACKSPACE on the main keyboard are recommend for controlling the SCRAM throttle; those keys are easier to use than the ALT-NUMPAD keys when flying with a joystick.                                                                                                                                                                                                                                                                                                             </w:t>
      </w:r>
    </w:p>
    <w:p w14:paraId="040D69A4" w14:textId="77777777" w:rsidR="004307D8" w:rsidRDefault="004307D8" w:rsidP="003D3520">
      <w:pPr>
        <w:jc w:val="both"/>
      </w:pPr>
    </w:p>
    <w:p w14:paraId="119A62FE" w14:textId="77777777" w:rsidR="001D2A81" w:rsidRDefault="001D2A81" w:rsidP="003D3520">
      <w:pPr>
        <w:jc w:val="both"/>
      </w:pPr>
    </w:p>
    <w:p w14:paraId="6AD45667" w14:textId="77777777" w:rsidR="001D2A81" w:rsidRDefault="001D2A81" w:rsidP="003D3520">
      <w:pPr>
        <w:jc w:val="both"/>
      </w:pPr>
      <w:r>
        <w:t>When one of the three custom autopilot</w:t>
      </w:r>
      <w:r w:rsidR="00094F83">
        <w:t xml:space="preserve"> modes</w:t>
      </w:r>
      <w:r>
        <w:t xml:space="preserve"> is engaged, certain autopilot-specific keys become activated.  The following sections list each of the three custom autopilot modes and the keys used by each.</w:t>
      </w:r>
    </w:p>
    <w:p w14:paraId="6F03AD18" w14:textId="77777777" w:rsidR="001D2A81" w:rsidRDefault="001D2A81" w:rsidP="003D3520">
      <w:pPr>
        <w:jc w:val="both"/>
      </w:pPr>
    </w:p>
    <w:p w14:paraId="7B145F56" w14:textId="77777777" w:rsidR="00080A46" w:rsidRDefault="00C163F5" w:rsidP="009851F8">
      <w:pPr>
        <w:pStyle w:val="Heading2"/>
      </w:pPr>
      <w:bookmarkStart w:id="22" w:name="_Toc80454737"/>
      <w:r w:rsidRPr="00C163F5">
        <w:t xml:space="preserve">XR </w:t>
      </w:r>
      <w:r w:rsidR="00080A46" w:rsidRPr="007A0682">
        <w:rPr>
          <w:u w:val="single"/>
        </w:rPr>
        <w:t>Attitude Hold</w:t>
      </w:r>
      <w:r w:rsidR="00080A46" w:rsidRPr="004E5C50">
        <w:t xml:space="preserve"> Shortcut Keys</w:t>
      </w:r>
      <w:bookmarkEnd w:id="22"/>
    </w:p>
    <w:p w14:paraId="579A5C8E" w14:textId="77777777" w:rsidR="00080A46" w:rsidRPr="004E5C50" w:rsidRDefault="00080A46" w:rsidP="00080A46">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41ED8" w14:paraId="2F1D5AF4" w14:textId="77777777" w:rsidTr="007A797D">
        <w:tc>
          <w:tcPr>
            <w:tcW w:w="2268" w:type="dxa"/>
          </w:tcPr>
          <w:p w14:paraId="57DD863B" w14:textId="77777777" w:rsidR="00541ED8" w:rsidRPr="00667DFE" w:rsidRDefault="00541ED8" w:rsidP="00BD425C">
            <w:r>
              <w:t>L</w:t>
            </w:r>
          </w:p>
        </w:tc>
        <w:tc>
          <w:tcPr>
            <w:tcW w:w="6588" w:type="dxa"/>
          </w:tcPr>
          <w:p w14:paraId="68736CAF" w14:textId="77777777" w:rsidR="00541ED8" w:rsidRPr="00541ED8" w:rsidRDefault="00541ED8" w:rsidP="00BD425C">
            <w:r>
              <w:t xml:space="preserve">Toggle </w:t>
            </w:r>
            <w:r w:rsidRPr="007A797D">
              <w:rPr>
                <w:i/>
              </w:rPr>
              <w:t xml:space="preserve">Attitude Hold </w:t>
            </w:r>
            <w:r>
              <w:t>on or off</w:t>
            </w:r>
          </w:p>
        </w:tc>
      </w:tr>
      <w:tr w:rsidR="000B4774" w14:paraId="1010D7E6" w14:textId="77777777" w:rsidTr="007A797D">
        <w:tc>
          <w:tcPr>
            <w:tcW w:w="2268" w:type="dxa"/>
          </w:tcPr>
          <w:p w14:paraId="14371344" w14:textId="77777777" w:rsidR="000B4774" w:rsidRPr="00667DFE" w:rsidRDefault="000B4774" w:rsidP="00BD425C">
            <w:r>
              <w:t>CTRL-L</w:t>
            </w:r>
          </w:p>
        </w:tc>
        <w:tc>
          <w:tcPr>
            <w:tcW w:w="6588" w:type="dxa"/>
          </w:tcPr>
          <w:p w14:paraId="1FEADC44" w14:textId="77777777" w:rsidR="000B4774" w:rsidRPr="000B4774" w:rsidRDefault="000B4774" w:rsidP="00BD425C">
            <w:r w:rsidRPr="007A797D">
              <w:rPr>
                <w:rFonts w:cs="Courier New"/>
              </w:rPr>
              <w:t xml:space="preserve">Engage </w:t>
            </w:r>
            <w:r w:rsidRPr="007A797D">
              <w:rPr>
                <w:rFonts w:cs="Courier New"/>
                <w:i/>
              </w:rPr>
              <w:t>Attitude Hold</w:t>
            </w:r>
            <w:r w:rsidRPr="007A797D">
              <w:rPr>
                <w:rFonts w:cs="Courier New"/>
              </w:rPr>
              <w:t xml:space="preserve"> and sync to current attitude</w:t>
            </w:r>
          </w:p>
        </w:tc>
      </w:tr>
      <w:tr w:rsidR="009C385A" w14:paraId="5AC38162" w14:textId="77777777" w:rsidTr="007A797D">
        <w:tc>
          <w:tcPr>
            <w:tcW w:w="2268" w:type="dxa"/>
          </w:tcPr>
          <w:p w14:paraId="7137590F" w14:textId="77777777" w:rsidR="009C385A" w:rsidRPr="00667DFE" w:rsidRDefault="009C385A" w:rsidP="00BD425C">
            <w:r w:rsidRPr="00667DFE">
              <w:t>NUMPAD2</w:t>
            </w:r>
          </w:p>
        </w:tc>
        <w:tc>
          <w:tcPr>
            <w:tcW w:w="6588" w:type="dxa"/>
          </w:tcPr>
          <w:p w14:paraId="736091BA" w14:textId="77777777" w:rsidR="009C385A" w:rsidRPr="00BB0AB4" w:rsidRDefault="00D10E11" w:rsidP="00BD425C">
            <w:r>
              <w:t>Increment pitch</w:t>
            </w:r>
            <w:r w:rsidR="009C73C8">
              <w:t>/AOA</w:t>
            </w:r>
            <w:r>
              <w:t xml:space="preserve"> hold by </w:t>
            </w:r>
            <w:r w:rsidR="009C73C8">
              <w:t>2</w:t>
            </w:r>
            <w:r w:rsidR="009C385A" w:rsidRPr="00BB0AB4">
              <w:t>.</w:t>
            </w:r>
            <w:r w:rsidR="009C73C8">
              <w:t>5</w:t>
            </w:r>
            <w:r w:rsidR="009C385A" w:rsidRPr="00BB0AB4">
              <w:t xml:space="preserve"> degree</w:t>
            </w:r>
            <w:r w:rsidR="009C73C8">
              <w:t>s</w:t>
            </w:r>
          </w:p>
        </w:tc>
      </w:tr>
      <w:tr w:rsidR="009C385A" w14:paraId="2A22768A" w14:textId="77777777" w:rsidTr="007A797D">
        <w:tc>
          <w:tcPr>
            <w:tcW w:w="2268" w:type="dxa"/>
          </w:tcPr>
          <w:p w14:paraId="19476D56" w14:textId="77777777" w:rsidR="009C385A" w:rsidRPr="00667DFE" w:rsidRDefault="009C385A" w:rsidP="00BD425C">
            <w:r w:rsidRPr="00667DFE">
              <w:t>NUMPAD8</w:t>
            </w:r>
          </w:p>
        </w:tc>
        <w:tc>
          <w:tcPr>
            <w:tcW w:w="6588" w:type="dxa"/>
          </w:tcPr>
          <w:p w14:paraId="643A42D3" w14:textId="77777777" w:rsidR="009C385A" w:rsidRPr="00BB0AB4" w:rsidRDefault="00D10E11" w:rsidP="00BD425C">
            <w:r>
              <w:t>Decrement pitch</w:t>
            </w:r>
            <w:r w:rsidR="009C73C8">
              <w:t>/AOA</w:t>
            </w:r>
            <w:r>
              <w:t xml:space="preserve"> hold by </w:t>
            </w:r>
            <w:r w:rsidR="009C73C8">
              <w:t>2</w:t>
            </w:r>
            <w:r>
              <w:t>.</w:t>
            </w:r>
            <w:r w:rsidR="009C73C8">
              <w:t>5</w:t>
            </w:r>
            <w:r>
              <w:t xml:space="preserve"> degree</w:t>
            </w:r>
            <w:r w:rsidR="009C73C8">
              <w:t>s</w:t>
            </w:r>
          </w:p>
        </w:tc>
      </w:tr>
      <w:tr w:rsidR="009C73C8" w14:paraId="0A3ED304" w14:textId="77777777" w:rsidTr="007A797D">
        <w:tc>
          <w:tcPr>
            <w:tcW w:w="2268" w:type="dxa"/>
          </w:tcPr>
          <w:p w14:paraId="072A5677" w14:textId="77777777" w:rsidR="009C73C8" w:rsidRPr="00667DFE" w:rsidRDefault="009C73C8" w:rsidP="00BD425C">
            <w:r>
              <w:t>ALT-NUMPAD2</w:t>
            </w:r>
          </w:p>
        </w:tc>
        <w:tc>
          <w:tcPr>
            <w:tcW w:w="6588" w:type="dxa"/>
          </w:tcPr>
          <w:p w14:paraId="7E43CDE5" w14:textId="77777777" w:rsidR="009C73C8" w:rsidRPr="00BB0AB4" w:rsidRDefault="009C73C8" w:rsidP="00BD425C">
            <w:r>
              <w:t xml:space="preserve">Increment pitch/AOA hold by </w:t>
            </w:r>
            <w:r w:rsidR="001B5D35">
              <w:t>0.5 degree</w:t>
            </w:r>
          </w:p>
        </w:tc>
      </w:tr>
      <w:tr w:rsidR="009C73C8" w14:paraId="7C99F2AB" w14:textId="77777777" w:rsidTr="007A797D">
        <w:tc>
          <w:tcPr>
            <w:tcW w:w="2268" w:type="dxa"/>
          </w:tcPr>
          <w:p w14:paraId="2731E7A4" w14:textId="77777777" w:rsidR="009C73C8" w:rsidRPr="00667DFE" w:rsidRDefault="001B5D35" w:rsidP="00BD425C">
            <w:r>
              <w:t>ALT-NUMPAD8</w:t>
            </w:r>
          </w:p>
        </w:tc>
        <w:tc>
          <w:tcPr>
            <w:tcW w:w="6588" w:type="dxa"/>
          </w:tcPr>
          <w:p w14:paraId="40905858" w14:textId="77777777" w:rsidR="009C73C8" w:rsidRPr="00BB0AB4" w:rsidRDefault="001B5D35" w:rsidP="00BD425C">
            <w:r>
              <w:t>Decrement pitch/AOA hold by 0.5 degree</w:t>
            </w:r>
          </w:p>
        </w:tc>
      </w:tr>
      <w:tr w:rsidR="009C385A" w14:paraId="2DFEB3B0" w14:textId="77777777" w:rsidTr="007A797D">
        <w:tc>
          <w:tcPr>
            <w:tcW w:w="2268" w:type="dxa"/>
          </w:tcPr>
          <w:p w14:paraId="38FF8DFF" w14:textId="77777777" w:rsidR="009C385A" w:rsidRPr="00667DFE" w:rsidRDefault="009C385A" w:rsidP="00BD425C">
            <w:r w:rsidRPr="00667DFE">
              <w:t>NUMPAD6</w:t>
            </w:r>
          </w:p>
        </w:tc>
        <w:tc>
          <w:tcPr>
            <w:tcW w:w="6588" w:type="dxa"/>
          </w:tcPr>
          <w:p w14:paraId="3EF73D7D" w14:textId="77777777" w:rsidR="009C385A" w:rsidRPr="00BB0AB4" w:rsidRDefault="009C385A" w:rsidP="00BD425C">
            <w:r w:rsidRPr="00BB0AB4">
              <w:t xml:space="preserve">Increment bank hold by 5 degrees          </w:t>
            </w:r>
          </w:p>
        </w:tc>
      </w:tr>
      <w:tr w:rsidR="009C385A" w14:paraId="3E80C643" w14:textId="77777777" w:rsidTr="007A797D">
        <w:tc>
          <w:tcPr>
            <w:tcW w:w="2268" w:type="dxa"/>
          </w:tcPr>
          <w:p w14:paraId="1F402129" w14:textId="77777777" w:rsidR="009C385A" w:rsidRPr="00667DFE" w:rsidRDefault="009C385A" w:rsidP="00BD425C">
            <w:r w:rsidRPr="00667DFE">
              <w:t>NUMPAD4</w:t>
            </w:r>
          </w:p>
        </w:tc>
        <w:tc>
          <w:tcPr>
            <w:tcW w:w="6588" w:type="dxa"/>
          </w:tcPr>
          <w:p w14:paraId="7A44DA89" w14:textId="77777777" w:rsidR="009C385A" w:rsidRPr="00BB0AB4" w:rsidRDefault="009C385A" w:rsidP="00BD425C">
            <w:r w:rsidRPr="00BB0AB4">
              <w:t xml:space="preserve">Decrement bank hold by 5 degrees          </w:t>
            </w:r>
          </w:p>
        </w:tc>
      </w:tr>
      <w:tr w:rsidR="009C385A" w14:paraId="1F6030C3" w14:textId="77777777" w:rsidTr="007A797D">
        <w:tc>
          <w:tcPr>
            <w:tcW w:w="2268" w:type="dxa"/>
          </w:tcPr>
          <w:p w14:paraId="6D42C1FE" w14:textId="77777777" w:rsidR="009C385A" w:rsidRPr="00667DFE" w:rsidRDefault="00D32E52" w:rsidP="00BD425C">
            <w:r>
              <w:t>CTRL-</w:t>
            </w:r>
            <w:r w:rsidR="009C385A" w:rsidRPr="00667DFE">
              <w:t>NUMPAD</w:t>
            </w:r>
            <w:r>
              <w:t>3</w:t>
            </w:r>
          </w:p>
        </w:tc>
        <w:tc>
          <w:tcPr>
            <w:tcW w:w="6588" w:type="dxa"/>
          </w:tcPr>
          <w:p w14:paraId="35191C51" w14:textId="60867DDE" w:rsidR="009C385A" w:rsidRPr="00BB0AB4" w:rsidRDefault="009C385A" w:rsidP="00BD425C">
            <w:r w:rsidRPr="00BB0AB4">
              <w:t>Zero bank (reset bank to level)</w:t>
            </w:r>
          </w:p>
        </w:tc>
      </w:tr>
      <w:tr w:rsidR="009C385A" w14:paraId="10267E35" w14:textId="77777777" w:rsidTr="007A797D">
        <w:tc>
          <w:tcPr>
            <w:tcW w:w="2268" w:type="dxa"/>
          </w:tcPr>
          <w:p w14:paraId="483B5A71" w14:textId="77777777" w:rsidR="009C385A" w:rsidRPr="00667DFE" w:rsidRDefault="00D32E52" w:rsidP="00BD425C">
            <w:r>
              <w:t>CTRL-</w:t>
            </w:r>
            <w:r w:rsidR="009C385A" w:rsidRPr="00667DFE">
              <w:t>NUMPAD</w:t>
            </w:r>
            <w:r>
              <w:t>7</w:t>
            </w:r>
          </w:p>
        </w:tc>
        <w:tc>
          <w:tcPr>
            <w:tcW w:w="6588" w:type="dxa"/>
          </w:tcPr>
          <w:p w14:paraId="28098455" w14:textId="59F2FA0F" w:rsidR="009C385A" w:rsidRPr="00BB0AB4" w:rsidRDefault="009C385A" w:rsidP="00BD425C">
            <w:r w:rsidRPr="00BB0AB4">
              <w:t>Zero pitch (reset pitch to level)</w:t>
            </w:r>
          </w:p>
        </w:tc>
      </w:tr>
      <w:tr w:rsidR="009C385A" w14:paraId="122D5F56" w14:textId="77777777" w:rsidTr="007A797D">
        <w:tc>
          <w:tcPr>
            <w:tcW w:w="2268" w:type="dxa"/>
          </w:tcPr>
          <w:p w14:paraId="2FC47C1D" w14:textId="77777777" w:rsidR="009C385A" w:rsidRDefault="00D32E52" w:rsidP="00BD425C">
            <w:r>
              <w:t>CTRL-</w:t>
            </w:r>
            <w:r w:rsidR="009C385A" w:rsidRPr="00667DFE">
              <w:t>NUMPAD</w:t>
            </w:r>
            <w:r>
              <w:t>1</w:t>
            </w:r>
          </w:p>
        </w:tc>
        <w:tc>
          <w:tcPr>
            <w:tcW w:w="6588" w:type="dxa"/>
          </w:tcPr>
          <w:p w14:paraId="1FDA3B9B" w14:textId="77777777" w:rsidR="009C385A" w:rsidRDefault="009C385A" w:rsidP="00BD425C">
            <w:r w:rsidRPr="00BB0AB4">
              <w:t xml:space="preserve">Zero both (reset bank and pitch to level) </w:t>
            </w:r>
          </w:p>
        </w:tc>
      </w:tr>
      <w:tr w:rsidR="00AF1F1E" w14:paraId="775ABA7E" w14:textId="77777777" w:rsidTr="007A797D">
        <w:tc>
          <w:tcPr>
            <w:tcW w:w="2268" w:type="dxa"/>
          </w:tcPr>
          <w:p w14:paraId="71AF184B" w14:textId="77777777" w:rsidR="00AF1F1E" w:rsidRDefault="00AF1F1E" w:rsidP="00BD425C">
            <w:r>
              <w:t>NUMPAD9</w:t>
            </w:r>
          </w:p>
        </w:tc>
        <w:tc>
          <w:tcPr>
            <w:tcW w:w="6588" w:type="dxa"/>
          </w:tcPr>
          <w:p w14:paraId="6543DBF9" w14:textId="77777777" w:rsidR="00AF1F1E" w:rsidRPr="00BB0AB4" w:rsidRDefault="00AF1F1E" w:rsidP="00BD425C">
            <w:r>
              <w:t xml:space="preserve">Toggle between </w:t>
            </w:r>
            <w:r w:rsidRPr="007A797D">
              <w:rPr>
                <w:i/>
              </w:rPr>
              <w:t>AOA Hold</w:t>
            </w:r>
            <w:r>
              <w:t xml:space="preserve"> and </w:t>
            </w:r>
            <w:r w:rsidRPr="007A797D">
              <w:rPr>
                <w:i/>
              </w:rPr>
              <w:t>Pitch Hold</w:t>
            </w:r>
            <w:r>
              <w:t xml:space="preserve"> modes.</w:t>
            </w:r>
          </w:p>
        </w:tc>
      </w:tr>
    </w:tbl>
    <w:p w14:paraId="6EB16836" w14:textId="77777777" w:rsidR="001D2A81" w:rsidRDefault="001D2A81" w:rsidP="002D48DB"/>
    <w:p w14:paraId="26F7C3F3" w14:textId="77777777" w:rsidR="007A0682" w:rsidRDefault="007A0682" w:rsidP="002D48DB"/>
    <w:p w14:paraId="0A24FD26" w14:textId="77777777" w:rsidR="007A0682" w:rsidRDefault="00C163F5" w:rsidP="009851F8">
      <w:pPr>
        <w:pStyle w:val="Heading2"/>
      </w:pPr>
      <w:bookmarkStart w:id="23" w:name="_Toc80454738"/>
      <w:r w:rsidRPr="00C163F5">
        <w:t xml:space="preserve">XR </w:t>
      </w:r>
      <w:r w:rsidR="007A0682">
        <w:rPr>
          <w:u w:val="single"/>
        </w:rPr>
        <w:t>Descent</w:t>
      </w:r>
      <w:r w:rsidR="007A0682" w:rsidRPr="007A0682">
        <w:rPr>
          <w:u w:val="single"/>
        </w:rPr>
        <w:t xml:space="preserve"> Hold</w:t>
      </w:r>
      <w:r w:rsidR="007A0682" w:rsidRPr="004E5C50">
        <w:t xml:space="preserve"> Shortcut Keys</w:t>
      </w:r>
      <w:bookmarkEnd w:id="23"/>
    </w:p>
    <w:p w14:paraId="4810534D" w14:textId="77777777" w:rsidR="007A0682" w:rsidRPr="004E5C50" w:rsidRDefault="007A0682" w:rsidP="007A0682">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57473D" w14:paraId="3DF80098" w14:textId="77777777" w:rsidTr="007A797D">
        <w:tc>
          <w:tcPr>
            <w:tcW w:w="2268" w:type="dxa"/>
          </w:tcPr>
          <w:p w14:paraId="3558892A" w14:textId="77777777" w:rsidR="0057473D" w:rsidRPr="0006043F" w:rsidRDefault="0057473D" w:rsidP="00BD425C">
            <w:r>
              <w:t>A</w:t>
            </w:r>
          </w:p>
        </w:tc>
        <w:tc>
          <w:tcPr>
            <w:tcW w:w="6588" w:type="dxa"/>
          </w:tcPr>
          <w:p w14:paraId="2092E215" w14:textId="77777777" w:rsidR="0057473D" w:rsidRPr="0057473D" w:rsidRDefault="0057473D" w:rsidP="00BD425C">
            <w:r>
              <w:t xml:space="preserve">Toggle </w:t>
            </w:r>
            <w:r w:rsidRPr="007A797D">
              <w:rPr>
                <w:i/>
              </w:rPr>
              <w:t xml:space="preserve">Descent Hold </w:t>
            </w:r>
            <w:r w:rsidR="00CE222E">
              <w:t>on or off</w:t>
            </w:r>
          </w:p>
        </w:tc>
      </w:tr>
      <w:tr w:rsidR="00B13291" w14:paraId="36DB77B4" w14:textId="77777777" w:rsidTr="007A797D">
        <w:tc>
          <w:tcPr>
            <w:tcW w:w="2268" w:type="dxa"/>
          </w:tcPr>
          <w:p w14:paraId="6E3B8D33" w14:textId="77777777" w:rsidR="00B13291" w:rsidRPr="0006043F" w:rsidRDefault="00B13291" w:rsidP="00BD425C">
            <w:r w:rsidRPr="0006043F">
              <w:t>CTRL-NUMPAD2</w:t>
            </w:r>
          </w:p>
        </w:tc>
        <w:tc>
          <w:tcPr>
            <w:tcW w:w="6588" w:type="dxa"/>
          </w:tcPr>
          <w:p w14:paraId="7DA4D064" w14:textId="77777777" w:rsidR="00B13291" w:rsidRPr="009A4B9C" w:rsidRDefault="00B13291" w:rsidP="00BD425C">
            <w:r w:rsidRPr="009A4B9C">
              <w:t xml:space="preserve">Decrease descent rate 2.5 m/s                                               </w:t>
            </w:r>
          </w:p>
        </w:tc>
      </w:tr>
      <w:tr w:rsidR="00B13291" w14:paraId="7BC08BC6" w14:textId="77777777" w:rsidTr="007A797D">
        <w:tc>
          <w:tcPr>
            <w:tcW w:w="2268" w:type="dxa"/>
          </w:tcPr>
          <w:p w14:paraId="1C8BF31C" w14:textId="77777777" w:rsidR="00B13291" w:rsidRPr="0006043F" w:rsidRDefault="00B13291" w:rsidP="00BD425C">
            <w:r w:rsidRPr="0006043F">
              <w:t>CTRL-NUMPAD8</w:t>
            </w:r>
          </w:p>
        </w:tc>
        <w:tc>
          <w:tcPr>
            <w:tcW w:w="6588" w:type="dxa"/>
          </w:tcPr>
          <w:p w14:paraId="3FFA2DEC" w14:textId="77777777" w:rsidR="00B13291" w:rsidRPr="009A4B9C" w:rsidRDefault="00B13291" w:rsidP="00BD425C">
            <w:r w:rsidRPr="009A4B9C">
              <w:t xml:space="preserve">Increase descent rate 2.5 m/s                                               </w:t>
            </w:r>
          </w:p>
        </w:tc>
      </w:tr>
      <w:tr w:rsidR="00B13291" w14:paraId="6BFD993C" w14:textId="77777777" w:rsidTr="007A797D">
        <w:tc>
          <w:tcPr>
            <w:tcW w:w="2268" w:type="dxa"/>
          </w:tcPr>
          <w:p w14:paraId="24BF315A" w14:textId="77777777" w:rsidR="00B13291" w:rsidRPr="0006043F" w:rsidRDefault="00B13291" w:rsidP="00BD425C">
            <w:r w:rsidRPr="0006043F">
              <w:t xml:space="preserve">NUMPAD2     </w:t>
            </w:r>
          </w:p>
        </w:tc>
        <w:tc>
          <w:tcPr>
            <w:tcW w:w="6588" w:type="dxa"/>
          </w:tcPr>
          <w:p w14:paraId="55D51E70" w14:textId="77777777" w:rsidR="00B13291" w:rsidRPr="009A4B9C" w:rsidRDefault="00B13291" w:rsidP="00BD425C">
            <w:r w:rsidRPr="009A4B9C">
              <w:t xml:space="preserve">Decrease descent rate 0.5 m/s                                               </w:t>
            </w:r>
          </w:p>
        </w:tc>
      </w:tr>
      <w:tr w:rsidR="00B13291" w14:paraId="3F8C1B66" w14:textId="77777777" w:rsidTr="007A797D">
        <w:tc>
          <w:tcPr>
            <w:tcW w:w="2268" w:type="dxa"/>
          </w:tcPr>
          <w:p w14:paraId="7AEC77DF" w14:textId="77777777" w:rsidR="00B13291" w:rsidRPr="0006043F" w:rsidRDefault="00B13291" w:rsidP="00BD425C">
            <w:r w:rsidRPr="0006043F">
              <w:lastRenderedPageBreak/>
              <w:t xml:space="preserve">NUMPAD8     </w:t>
            </w:r>
          </w:p>
        </w:tc>
        <w:tc>
          <w:tcPr>
            <w:tcW w:w="6588" w:type="dxa"/>
          </w:tcPr>
          <w:p w14:paraId="5CBFA790" w14:textId="77777777" w:rsidR="00B13291" w:rsidRPr="009A4B9C" w:rsidRDefault="00B13291" w:rsidP="00BD425C">
            <w:r w:rsidRPr="009A4B9C">
              <w:t xml:space="preserve">Increase descent rate 0.5 m/s                                               </w:t>
            </w:r>
          </w:p>
        </w:tc>
      </w:tr>
      <w:tr w:rsidR="00B13291" w14:paraId="79A69784" w14:textId="77777777" w:rsidTr="007A797D">
        <w:tc>
          <w:tcPr>
            <w:tcW w:w="2268" w:type="dxa"/>
          </w:tcPr>
          <w:p w14:paraId="7D03FAF5" w14:textId="77777777" w:rsidR="00B13291" w:rsidRPr="0006043F" w:rsidRDefault="00B13291" w:rsidP="00BD425C">
            <w:r w:rsidRPr="0006043F">
              <w:t xml:space="preserve">ALT-NUMPAD2 </w:t>
            </w:r>
          </w:p>
        </w:tc>
        <w:tc>
          <w:tcPr>
            <w:tcW w:w="6588" w:type="dxa"/>
          </w:tcPr>
          <w:p w14:paraId="1CBF8038" w14:textId="77777777" w:rsidR="00B13291" w:rsidRPr="009A4B9C" w:rsidRDefault="00B13291" w:rsidP="00BD425C">
            <w:r w:rsidRPr="009A4B9C">
              <w:t xml:space="preserve">Decrease descent rate 0.1 m/s                                               </w:t>
            </w:r>
          </w:p>
        </w:tc>
      </w:tr>
      <w:tr w:rsidR="00B13291" w14:paraId="49F4C1A2" w14:textId="77777777" w:rsidTr="007A797D">
        <w:tc>
          <w:tcPr>
            <w:tcW w:w="2268" w:type="dxa"/>
          </w:tcPr>
          <w:p w14:paraId="070FA57B" w14:textId="77777777" w:rsidR="00B13291" w:rsidRPr="0006043F" w:rsidRDefault="00B13291" w:rsidP="00BD425C">
            <w:r w:rsidRPr="0006043F">
              <w:t xml:space="preserve">ALT-NUMPAD8 </w:t>
            </w:r>
          </w:p>
        </w:tc>
        <w:tc>
          <w:tcPr>
            <w:tcW w:w="6588" w:type="dxa"/>
          </w:tcPr>
          <w:p w14:paraId="7E4C2357" w14:textId="77777777" w:rsidR="00B13291" w:rsidRPr="009A4B9C" w:rsidRDefault="00B13291" w:rsidP="00BD425C">
            <w:r w:rsidRPr="009A4B9C">
              <w:t xml:space="preserve">Increase descent rate 0.1 m/s                                               </w:t>
            </w:r>
          </w:p>
        </w:tc>
      </w:tr>
      <w:tr w:rsidR="00B13291" w14:paraId="1E07FDA8" w14:textId="77777777" w:rsidTr="007A797D">
        <w:tc>
          <w:tcPr>
            <w:tcW w:w="2268" w:type="dxa"/>
          </w:tcPr>
          <w:p w14:paraId="4DB53599" w14:textId="77777777" w:rsidR="00B13291" w:rsidRPr="0006043F" w:rsidRDefault="00B13291" w:rsidP="00BD425C">
            <w:r w:rsidRPr="0006043F">
              <w:t xml:space="preserve">NUMPAD0     </w:t>
            </w:r>
          </w:p>
        </w:tc>
        <w:tc>
          <w:tcPr>
            <w:tcW w:w="6588" w:type="dxa"/>
          </w:tcPr>
          <w:p w14:paraId="3BD60EF1" w14:textId="77777777" w:rsidR="00B13291" w:rsidRPr="009A4B9C" w:rsidRDefault="00B13291" w:rsidP="00BD425C">
            <w:r w:rsidRPr="009A4B9C">
              <w:t>Engage AUTO-LAND mode (efficient, gentle auto-touchdown using hover engines)</w:t>
            </w:r>
          </w:p>
        </w:tc>
      </w:tr>
      <w:tr w:rsidR="00B13291" w14:paraId="3B9DD3F9" w14:textId="77777777" w:rsidTr="007A797D">
        <w:tc>
          <w:tcPr>
            <w:tcW w:w="2268" w:type="dxa"/>
          </w:tcPr>
          <w:p w14:paraId="339AE229" w14:textId="77777777" w:rsidR="00B13291" w:rsidRDefault="00B13291" w:rsidP="00BD425C">
            <w:r w:rsidRPr="0006043F">
              <w:t xml:space="preserve">NUMPAD.     </w:t>
            </w:r>
          </w:p>
        </w:tc>
        <w:tc>
          <w:tcPr>
            <w:tcW w:w="6588" w:type="dxa"/>
          </w:tcPr>
          <w:p w14:paraId="57E30759" w14:textId="77777777" w:rsidR="00B13291" w:rsidRDefault="00B13291" w:rsidP="00BD425C">
            <w:r w:rsidRPr="009A4B9C">
              <w:t xml:space="preserve">Engage HOVER mode (hold altitude)                                           </w:t>
            </w:r>
          </w:p>
        </w:tc>
      </w:tr>
    </w:tbl>
    <w:p w14:paraId="30D9CDDA" w14:textId="77777777" w:rsidR="007A0682" w:rsidRDefault="007A0682" w:rsidP="002D48DB"/>
    <w:p w14:paraId="2EBAE83B" w14:textId="77777777" w:rsidR="00C61393" w:rsidRDefault="00C61393" w:rsidP="002D48DB"/>
    <w:p w14:paraId="536BF693" w14:textId="77777777" w:rsidR="00FD39DF" w:rsidRDefault="00C163F5" w:rsidP="009851F8">
      <w:pPr>
        <w:pStyle w:val="Heading2"/>
      </w:pPr>
      <w:bookmarkStart w:id="24" w:name="_Toc80454739"/>
      <w:r>
        <w:t xml:space="preserve">XR </w:t>
      </w:r>
      <w:r w:rsidR="00FD39DF">
        <w:rPr>
          <w:u w:val="single"/>
        </w:rPr>
        <w:t>Airspeed</w:t>
      </w:r>
      <w:r w:rsidR="00FD39DF" w:rsidRPr="007A0682">
        <w:rPr>
          <w:u w:val="single"/>
        </w:rPr>
        <w:t xml:space="preserve"> Hold</w:t>
      </w:r>
      <w:r w:rsidR="00FD39DF" w:rsidRPr="004E5C50">
        <w:t xml:space="preserve"> Shortcut Keys</w:t>
      </w:r>
      <w:bookmarkEnd w:id="24"/>
    </w:p>
    <w:p w14:paraId="6FDF48C1" w14:textId="77777777" w:rsidR="00FD39DF" w:rsidRPr="004E5C50" w:rsidRDefault="00FD39DF" w:rsidP="00FD39DF">
      <w:pPr>
        <w:jc w:val="center"/>
        <w:rPr>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6588"/>
      </w:tblGrid>
      <w:tr w:rsidR="00CE222E" w14:paraId="19EA9170" w14:textId="77777777" w:rsidTr="007A797D">
        <w:tc>
          <w:tcPr>
            <w:tcW w:w="2268" w:type="dxa"/>
          </w:tcPr>
          <w:p w14:paraId="63F70EC5" w14:textId="77777777" w:rsidR="00CE222E" w:rsidRPr="00453B46" w:rsidRDefault="00CE222E" w:rsidP="00BD425C">
            <w:r>
              <w:t>S</w:t>
            </w:r>
          </w:p>
        </w:tc>
        <w:tc>
          <w:tcPr>
            <w:tcW w:w="6588" w:type="dxa"/>
          </w:tcPr>
          <w:p w14:paraId="17FE82BF" w14:textId="77777777" w:rsidR="00CE222E" w:rsidRPr="00CE222E" w:rsidRDefault="00CE222E" w:rsidP="00BD425C">
            <w:r>
              <w:t xml:space="preserve">Toggle </w:t>
            </w:r>
            <w:r w:rsidRPr="007A797D">
              <w:rPr>
                <w:i/>
              </w:rPr>
              <w:t xml:space="preserve">Airspeed Hold </w:t>
            </w:r>
            <w:r>
              <w:t>on or off</w:t>
            </w:r>
          </w:p>
        </w:tc>
      </w:tr>
      <w:tr w:rsidR="003B4EF5" w14:paraId="5524C049" w14:textId="77777777" w:rsidTr="007A797D">
        <w:tc>
          <w:tcPr>
            <w:tcW w:w="2268" w:type="dxa"/>
          </w:tcPr>
          <w:p w14:paraId="56DA2411" w14:textId="77777777" w:rsidR="003B4EF5" w:rsidRPr="00453B46" w:rsidRDefault="003B4EF5" w:rsidP="00BD425C">
            <w:r w:rsidRPr="00453B46">
              <w:t xml:space="preserve">CTRL-NUMPAD+  </w:t>
            </w:r>
          </w:p>
        </w:tc>
        <w:tc>
          <w:tcPr>
            <w:tcW w:w="6588" w:type="dxa"/>
          </w:tcPr>
          <w:p w14:paraId="09A68ABA" w14:textId="77777777" w:rsidR="003B4EF5" w:rsidRPr="001D3A04" w:rsidRDefault="00B642C8" w:rsidP="00BD425C">
            <w:r>
              <w:t>Increase</w:t>
            </w:r>
            <w:r w:rsidR="003B4EF5" w:rsidRPr="001D3A04">
              <w:t xml:space="preserve"> rate 25 m/s                                                   </w:t>
            </w:r>
          </w:p>
        </w:tc>
      </w:tr>
      <w:tr w:rsidR="003B4EF5" w14:paraId="64F12353" w14:textId="77777777" w:rsidTr="007A797D">
        <w:tc>
          <w:tcPr>
            <w:tcW w:w="2268" w:type="dxa"/>
          </w:tcPr>
          <w:p w14:paraId="7DF18BA1" w14:textId="77777777" w:rsidR="003B4EF5" w:rsidRPr="00453B46" w:rsidRDefault="003B4EF5" w:rsidP="00BD425C">
            <w:r w:rsidRPr="00453B46">
              <w:t xml:space="preserve">CTRL-NUMPAD-  </w:t>
            </w:r>
          </w:p>
        </w:tc>
        <w:tc>
          <w:tcPr>
            <w:tcW w:w="6588" w:type="dxa"/>
          </w:tcPr>
          <w:p w14:paraId="36869AE5" w14:textId="77777777" w:rsidR="003B4EF5" w:rsidRPr="001D3A04" w:rsidRDefault="00B642C8" w:rsidP="00BD425C">
            <w:r>
              <w:t xml:space="preserve">Decrease </w:t>
            </w:r>
            <w:r w:rsidR="003B4EF5" w:rsidRPr="001D3A04">
              <w:t xml:space="preserve">rate 25 m/s                                                   </w:t>
            </w:r>
          </w:p>
        </w:tc>
      </w:tr>
      <w:tr w:rsidR="003B4EF5" w14:paraId="10335DCB" w14:textId="77777777" w:rsidTr="007A797D">
        <w:tc>
          <w:tcPr>
            <w:tcW w:w="2268" w:type="dxa"/>
          </w:tcPr>
          <w:p w14:paraId="11E502B8" w14:textId="77777777" w:rsidR="003B4EF5" w:rsidRPr="00453B46" w:rsidRDefault="003B4EF5" w:rsidP="00BD425C">
            <w:r w:rsidRPr="00453B46">
              <w:t xml:space="preserve">NUMPAD+       </w:t>
            </w:r>
          </w:p>
        </w:tc>
        <w:tc>
          <w:tcPr>
            <w:tcW w:w="6588" w:type="dxa"/>
          </w:tcPr>
          <w:p w14:paraId="19A5FEF9" w14:textId="77777777" w:rsidR="003B4EF5" w:rsidRPr="001D3A04" w:rsidRDefault="00B642C8" w:rsidP="00BD425C">
            <w:r>
              <w:t>Increase</w:t>
            </w:r>
            <w:r w:rsidRPr="001D3A04">
              <w:t xml:space="preserve"> </w:t>
            </w:r>
            <w:r w:rsidR="003B4EF5" w:rsidRPr="001D3A04">
              <w:t xml:space="preserve">rate 5 m/s                                                    </w:t>
            </w:r>
          </w:p>
        </w:tc>
      </w:tr>
      <w:tr w:rsidR="003B4EF5" w14:paraId="46EC6B00" w14:textId="77777777" w:rsidTr="007A797D">
        <w:tc>
          <w:tcPr>
            <w:tcW w:w="2268" w:type="dxa"/>
          </w:tcPr>
          <w:p w14:paraId="1DA1E53A" w14:textId="77777777" w:rsidR="003B4EF5" w:rsidRPr="00453B46" w:rsidRDefault="003B4EF5" w:rsidP="00BD425C">
            <w:r w:rsidRPr="00453B46">
              <w:t xml:space="preserve">NUMPAD-       </w:t>
            </w:r>
          </w:p>
        </w:tc>
        <w:tc>
          <w:tcPr>
            <w:tcW w:w="6588" w:type="dxa"/>
          </w:tcPr>
          <w:p w14:paraId="66E3A98D" w14:textId="77777777" w:rsidR="003B4EF5" w:rsidRPr="001D3A04" w:rsidRDefault="00B642C8" w:rsidP="00BD425C">
            <w:r>
              <w:t xml:space="preserve">Decrease </w:t>
            </w:r>
            <w:r w:rsidR="003B4EF5" w:rsidRPr="001D3A04">
              <w:t xml:space="preserve">rate 5 m/s                                                    </w:t>
            </w:r>
          </w:p>
        </w:tc>
      </w:tr>
      <w:tr w:rsidR="003B4EF5" w14:paraId="328D5998" w14:textId="77777777" w:rsidTr="007A797D">
        <w:tc>
          <w:tcPr>
            <w:tcW w:w="2268" w:type="dxa"/>
          </w:tcPr>
          <w:p w14:paraId="76D1C49A" w14:textId="77777777" w:rsidR="003B4EF5" w:rsidRPr="00453B46" w:rsidRDefault="003B4EF5" w:rsidP="00BD425C">
            <w:r w:rsidRPr="00453B46">
              <w:t xml:space="preserve">SHIFT-NUMPAD+ </w:t>
            </w:r>
          </w:p>
        </w:tc>
        <w:tc>
          <w:tcPr>
            <w:tcW w:w="6588" w:type="dxa"/>
          </w:tcPr>
          <w:p w14:paraId="68702D79" w14:textId="77777777" w:rsidR="003B4EF5" w:rsidRPr="001D3A04" w:rsidRDefault="00B642C8" w:rsidP="00BD425C">
            <w:r>
              <w:t>Increase</w:t>
            </w:r>
            <w:r w:rsidRPr="001D3A04">
              <w:t xml:space="preserve"> </w:t>
            </w:r>
            <w:r w:rsidR="003B4EF5" w:rsidRPr="001D3A04">
              <w:t xml:space="preserve">rate 1 m/s                                                    </w:t>
            </w:r>
          </w:p>
        </w:tc>
      </w:tr>
      <w:tr w:rsidR="003B4EF5" w14:paraId="046750A4" w14:textId="77777777" w:rsidTr="007A797D">
        <w:tc>
          <w:tcPr>
            <w:tcW w:w="2268" w:type="dxa"/>
          </w:tcPr>
          <w:p w14:paraId="73B2DF80" w14:textId="77777777" w:rsidR="003B4EF5" w:rsidRPr="00453B46" w:rsidRDefault="003B4EF5" w:rsidP="00BD425C">
            <w:r w:rsidRPr="00453B46">
              <w:t xml:space="preserve">SHIFT-NUMPAD- </w:t>
            </w:r>
          </w:p>
        </w:tc>
        <w:tc>
          <w:tcPr>
            <w:tcW w:w="6588" w:type="dxa"/>
          </w:tcPr>
          <w:p w14:paraId="3035360D" w14:textId="77777777" w:rsidR="003B4EF5" w:rsidRPr="001D3A04" w:rsidRDefault="00B642C8" w:rsidP="00BD425C">
            <w:r>
              <w:t xml:space="preserve">Decrease </w:t>
            </w:r>
            <w:r w:rsidR="003B4EF5" w:rsidRPr="001D3A04">
              <w:t xml:space="preserve">rate 1 m/s                                                    </w:t>
            </w:r>
          </w:p>
        </w:tc>
      </w:tr>
      <w:tr w:rsidR="003B4EF5" w14:paraId="56FE6A41" w14:textId="77777777" w:rsidTr="007A797D">
        <w:tc>
          <w:tcPr>
            <w:tcW w:w="2268" w:type="dxa"/>
          </w:tcPr>
          <w:p w14:paraId="0A8D54BC" w14:textId="77777777" w:rsidR="003B4EF5" w:rsidRPr="00453B46" w:rsidRDefault="003B4EF5" w:rsidP="00BD425C">
            <w:r w:rsidRPr="00453B46">
              <w:t xml:space="preserve">ALT-NUMPAD+   </w:t>
            </w:r>
          </w:p>
        </w:tc>
        <w:tc>
          <w:tcPr>
            <w:tcW w:w="6588" w:type="dxa"/>
          </w:tcPr>
          <w:p w14:paraId="6AF869C4" w14:textId="77777777" w:rsidR="003B4EF5" w:rsidRPr="001D3A04" w:rsidRDefault="00B642C8" w:rsidP="00BD425C">
            <w:r>
              <w:t>Increase</w:t>
            </w:r>
            <w:r w:rsidRPr="001D3A04">
              <w:t xml:space="preserve"> </w:t>
            </w:r>
            <w:r w:rsidR="003B4EF5" w:rsidRPr="001D3A04">
              <w:t xml:space="preserve">rate 0.1 m/s                                                  </w:t>
            </w:r>
          </w:p>
        </w:tc>
      </w:tr>
      <w:tr w:rsidR="003B4EF5" w14:paraId="3FD28ECC" w14:textId="77777777" w:rsidTr="007A797D">
        <w:tc>
          <w:tcPr>
            <w:tcW w:w="2268" w:type="dxa"/>
          </w:tcPr>
          <w:p w14:paraId="793F28BC" w14:textId="77777777" w:rsidR="003B4EF5" w:rsidRPr="00453B46" w:rsidRDefault="003B4EF5" w:rsidP="00BD425C">
            <w:r w:rsidRPr="00453B46">
              <w:t xml:space="preserve">ALT-NUMPAD-   </w:t>
            </w:r>
          </w:p>
        </w:tc>
        <w:tc>
          <w:tcPr>
            <w:tcW w:w="6588" w:type="dxa"/>
          </w:tcPr>
          <w:p w14:paraId="070AAE6F" w14:textId="77777777" w:rsidR="003B4EF5" w:rsidRPr="001D3A04" w:rsidRDefault="00B642C8" w:rsidP="00BD425C">
            <w:r>
              <w:t xml:space="preserve">Decrease </w:t>
            </w:r>
            <w:r w:rsidR="003B4EF5" w:rsidRPr="001D3A04">
              <w:t xml:space="preserve">rate 0.1 m/s                                                  </w:t>
            </w:r>
          </w:p>
        </w:tc>
      </w:tr>
      <w:tr w:rsidR="003B4EF5" w14:paraId="6C65A6B6" w14:textId="77777777" w:rsidTr="007A797D">
        <w:tc>
          <w:tcPr>
            <w:tcW w:w="2268" w:type="dxa"/>
          </w:tcPr>
          <w:p w14:paraId="0BBD03FA" w14:textId="77777777" w:rsidR="003B4EF5" w:rsidRPr="00453B46" w:rsidRDefault="003B4EF5" w:rsidP="00BD425C">
            <w:r w:rsidRPr="00453B46">
              <w:t xml:space="preserve">NUMPAD_ENTER  </w:t>
            </w:r>
          </w:p>
        </w:tc>
        <w:tc>
          <w:tcPr>
            <w:tcW w:w="6588" w:type="dxa"/>
          </w:tcPr>
          <w:p w14:paraId="6D4E3574" w14:textId="77777777" w:rsidR="003B4EF5" w:rsidRPr="001D3A04" w:rsidRDefault="003B4EF5" w:rsidP="00BD425C">
            <w:r w:rsidRPr="001D3A04">
              <w:t>Hold current airspeed (</w:t>
            </w:r>
            <w:r w:rsidR="00B67169">
              <w:t xml:space="preserve">also </w:t>
            </w:r>
            <w:r w:rsidRPr="001D3A04">
              <w:t>useful after NUMPAD</w:t>
            </w:r>
            <w:r w:rsidR="00AE4870">
              <w:t>*</w:t>
            </w:r>
            <w:r w:rsidRPr="001D3A04">
              <w:t xml:space="preserve"> to hold a lower speed</w:t>
            </w:r>
            <w:r w:rsidR="00B67169">
              <w:t>; i.e., “resume”</w:t>
            </w:r>
            <w:r w:rsidRPr="001D3A04">
              <w:t>)</w:t>
            </w:r>
          </w:p>
        </w:tc>
      </w:tr>
      <w:tr w:rsidR="003B4EF5" w14:paraId="31BB2551" w14:textId="77777777" w:rsidTr="007A797D">
        <w:tc>
          <w:tcPr>
            <w:tcW w:w="2268" w:type="dxa"/>
          </w:tcPr>
          <w:p w14:paraId="12B992D3" w14:textId="77777777" w:rsidR="003B4EF5" w:rsidRDefault="003B4EF5" w:rsidP="00BD425C">
            <w:r w:rsidRPr="00453B46">
              <w:t xml:space="preserve">NUMPAD*       </w:t>
            </w:r>
          </w:p>
        </w:tc>
        <w:tc>
          <w:tcPr>
            <w:tcW w:w="6588" w:type="dxa"/>
          </w:tcPr>
          <w:p w14:paraId="7442621F" w14:textId="77777777" w:rsidR="003B4EF5" w:rsidRDefault="003B4EF5" w:rsidP="00BD425C">
            <w:r w:rsidRPr="001D3A04">
              <w:t xml:space="preserve">Reset rate to 0 m/s (i.e., "coast")                                    </w:t>
            </w:r>
          </w:p>
        </w:tc>
      </w:tr>
    </w:tbl>
    <w:p w14:paraId="7393572F" w14:textId="77777777" w:rsidR="001D2A81" w:rsidRDefault="001D2A81" w:rsidP="002D48DB"/>
    <w:p w14:paraId="7684A034" w14:textId="77777777" w:rsidR="009851F8" w:rsidRDefault="009851F8" w:rsidP="002D48DB"/>
    <w:p w14:paraId="5902EE17" w14:textId="77777777" w:rsidR="00233A9F" w:rsidRDefault="00233A9F" w:rsidP="00233A9F">
      <w:pPr>
        <w:pStyle w:val="Heading1"/>
      </w:pPr>
      <w:bookmarkStart w:id="25" w:name="_Toc80454740"/>
      <w:r>
        <w:t>Center-of-Gravity Shifting</w:t>
      </w:r>
      <w:bookmarkEnd w:id="25"/>
    </w:p>
    <w:p w14:paraId="6074C44A" w14:textId="77777777" w:rsidR="00233A9F" w:rsidRDefault="00233A9F" w:rsidP="00233A9F"/>
    <w:p w14:paraId="7A9B4636" w14:textId="77777777" w:rsidR="00435825" w:rsidRDefault="002C04DE" w:rsidP="006242A7">
      <w:pPr>
        <w:jc w:val="both"/>
      </w:pPr>
      <w:r>
        <w:lastRenderedPageBreak/>
        <w:t xml:space="preserve">XR Vessels </w:t>
      </w:r>
      <w:r w:rsidR="00233A9F">
        <w:t xml:space="preserve">use center-of-gravity shifting </w:t>
      </w:r>
      <w:r w:rsidR="00327CC6">
        <w:t xml:space="preserve">and elevator trim in addition to RCS jets </w:t>
      </w:r>
      <w:r w:rsidR="00233A9F">
        <w:t xml:space="preserve">to manage the ship’s pitch during reentry and atmospheric flight.  If the </w:t>
      </w:r>
      <w:r w:rsidR="00233A9F">
        <w:rPr>
          <w:i/>
        </w:rPr>
        <w:t xml:space="preserve">Attitude Hold </w:t>
      </w:r>
      <w:r w:rsidR="00CC6998">
        <w:t xml:space="preserve">or </w:t>
      </w:r>
      <w:r w:rsidR="00CC6998">
        <w:rPr>
          <w:i/>
        </w:rPr>
        <w:t xml:space="preserve">Descent Hold </w:t>
      </w:r>
      <w:r w:rsidR="00233A9F">
        <w:t xml:space="preserve">autopilot </w:t>
      </w:r>
      <w:r w:rsidR="00CC6998">
        <w:t xml:space="preserve">is </w:t>
      </w:r>
      <w:r w:rsidR="00567B07">
        <w:t xml:space="preserve">engaged </w:t>
      </w:r>
      <w:r w:rsidR="00233A9F">
        <w:t xml:space="preserve">the computer will control COG shifting automatically.  If you want to manage COG shifting yourself, ensure that the </w:t>
      </w:r>
      <w:r w:rsidR="00233A9F">
        <w:rPr>
          <w:i/>
        </w:rPr>
        <w:t xml:space="preserve">Attitude Hold </w:t>
      </w:r>
      <w:r w:rsidR="00CC6998">
        <w:t xml:space="preserve">and </w:t>
      </w:r>
      <w:r w:rsidR="00CC6998">
        <w:rPr>
          <w:i/>
        </w:rPr>
        <w:t xml:space="preserve">Descent Hold </w:t>
      </w:r>
      <w:r w:rsidR="00233A9F">
        <w:t>autopilot</w:t>
      </w:r>
      <w:r w:rsidR="00CC6998">
        <w:t>s</w:t>
      </w:r>
      <w:r w:rsidR="00233A9F">
        <w:t xml:space="preserve"> </w:t>
      </w:r>
      <w:r w:rsidR="00CC6998">
        <w:t>are</w:t>
      </w:r>
      <w:r w:rsidR="00233A9F">
        <w:t xml:space="preserve"> disengaged.</w:t>
      </w:r>
      <w:r w:rsidR="00435825">
        <w:t xml:space="preserve">  </w:t>
      </w:r>
    </w:p>
    <w:p w14:paraId="31E18512" w14:textId="77777777" w:rsidR="00435825" w:rsidRDefault="00435825" w:rsidP="006242A7">
      <w:pPr>
        <w:jc w:val="both"/>
      </w:pPr>
    </w:p>
    <w:p w14:paraId="33BADC55" w14:textId="77777777" w:rsidR="00435825" w:rsidRDefault="00435825" w:rsidP="006242A7">
      <w:pPr>
        <w:jc w:val="both"/>
      </w:pPr>
      <w:r>
        <w:t xml:space="preserve">If </w:t>
      </w:r>
      <w:r>
        <w:rPr>
          <w:i/>
        </w:rPr>
        <w:t xml:space="preserve">Attitude Hold </w:t>
      </w:r>
      <w:r w:rsidR="003363D1">
        <w:t xml:space="preserve">or </w:t>
      </w:r>
      <w:r w:rsidR="003363D1">
        <w:rPr>
          <w:i/>
        </w:rPr>
        <w:t xml:space="preserve">Descent Hold </w:t>
      </w:r>
      <w:r>
        <w:t xml:space="preserve">is engaged, the flight computer will use COG shifting in conjunction with elevator trim and RCS jets </w:t>
      </w:r>
      <w:r w:rsidR="00DF0753">
        <w:t xml:space="preserve">to maintain attitude, which allows </w:t>
      </w:r>
      <w:r>
        <w:t xml:space="preserve">the ship to hold a </w:t>
      </w:r>
      <w:r w:rsidR="00DF0753">
        <w:t xml:space="preserve">stable </w:t>
      </w:r>
      <w:r>
        <w:t xml:space="preserve">reentry profile even under time acceleration.  Also, it is extremely efficient and uses very little RCS fuel.  Attitude Hold also performs well </w:t>
      </w:r>
      <w:r w:rsidR="009338F4">
        <w:t xml:space="preserve">in atmospheric flight </w:t>
      </w:r>
      <w:r>
        <w:t>(for example, during SCRAM ascent).</w:t>
      </w:r>
      <w:r w:rsidR="00646ED8">
        <w:t xml:space="preserve">  The ship is also very stable when transitioning from conventional flight to hover while Descent Hold is engaged.</w:t>
      </w:r>
    </w:p>
    <w:p w14:paraId="22A365B9" w14:textId="77777777" w:rsidR="00820846" w:rsidRDefault="00820846" w:rsidP="006242A7">
      <w:pPr>
        <w:jc w:val="both"/>
      </w:pPr>
    </w:p>
    <w:p w14:paraId="71823090" w14:textId="77777777" w:rsidR="00277089" w:rsidRDefault="00277089" w:rsidP="006242A7">
      <w:pPr>
        <w:jc w:val="both"/>
      </w:pPr>
      <w:r>
        <w:t xml:space="preserve">Note that the pumps that pump fuel forward or aft for COG shifting require a lot of power, and therefore the APU must be active in order for </w:t>
      </w:r>
      <w:r w:rsidR="00B70A61">
        <w:t>them</w:t>
      </w:r>
      <w:r>
        <w:t xml:space="preserve"> to operate.  </w:t>
      </w:r>
      <w:r w:rsidR="0078215C">
        <w:t>T</w:t>
      </w:r>
      <w:r>
        <w:t xml:space="preserve">he APU must be active in order for the elevator trim to operate as well.  If the APU is offline and </w:t>
      </w:r>
      <w:r w:rsidRPr="00044D1A">
        <w:rPr>
          <w:i/>
        </w:rPr>
        <w:t>Attitude Hold</w:t>
      </w:r>
      <w:r>
        <w:t xml:space="preserve"> </w:t>
      </w:r>
      <w:r w:rsidR="002B7FF8">
        <w:t xml:space="preserve">or </w:t>
      </w:r>
      <w:r w:rsidR="002B7FF8">
        <w:rPr>
          <w:i/>
        </w:rPr>
        <w:t xml:space="preserve">Descent Hold </w:t>
      </w:r>
      <w:r>
        <w:t xml:space="preserve">is engaged in an atmosphere, by default the ship will auto-start the APU so that COG shifting and elevator trim control can occur.  If you want to disable this feature, set </w:t>
      </w:r>
      <w:r w:rsidRPr="00277089">
        <w:rPr>
          <w:rFonts w:ascii="Courier New" w:hAnsi="Courier New" w:cs="Courier New"/>
        </w:rPr>
        <w:t>APUAutostartForCOGShift=0</w:t>
      </w:r>
      <w:r>
        <w:t xml:space="preserve"> in your </w:t>
      </w:r>
      <w:r w:rsidR="00316A82">
        <w:t>vessel’s preference</w:t>
      </w:r>
      <w:r>
        <w:t xml:space="preserve"> file.</w:t>
      </w:r>
    </w:p>
    <w:p w14:paraId="2A8DF3A8" w14:textId="77777777" w:rsidR="006242A7" w:rsidRDefault="006242A7" w:rsidP="00233A9F"/>
    <w:p w14:paraId="22C94AE0" w14:textId="77777777" w:rsidR="006242A7" w:rsidRPr="00277089" w:rsidRDefault="006242A7" w:rsidP="0067383E">
      <w:pPr>
        <w:keepNext/>
        <w:keepLines/>
      </w:pPr>
    </w:p>
    <w:p w14:paraId="1F4A3ADC" w14:textId="77777777" w:rsidR="00820846" w:rsidRPr="00233A9F" w:rsidRDefault="00212FE8" w:rsidP="0067383E">
      <w:pPr>
        <w:keepNext/>
        <w:keepLines/>
        <w:jc w:val="center"/>
      </w:pPr>
      <w:r>
        <w:pict w14:anchorId="7B49D4F2">
          <v:shape id="_x0000_i1041" type="#_x0000_t75" style="width:90.6pt;height:117.6pt">
            <v:imagedata r:id="rId50" o:title="XR5 COG Display"/>
          </v:shape>
        </w:pict>
      </w:r>
    </w:p>
    <w:p w14:paraId="7DC0C855" w14:textId="77777777" w:rsidR="00233A9F" w:rsidRDefault="00233A9F" w:rsidP="0067383E">
      <w:pPr>
        <w:keepNext/>
        <w:keepLines/>
      </w:pPr>
    </w:p>
    <w:p w14:paraId="67D270D8" w14:textId="77777777" w:rsidR="00347F1C" w:rsidRDefault="00347F1C" w:rsidP="0067383E">
      <w:pPr>
        <w:keepNext/>
        <w:keepLines/>
        <w:jc w:val="center"/>
        <w:rPr>
          <w:i/>
          <w:sz w:val="24"/>
        </w:rPr>
      </w:pPr>
      <w:r w:rsidRPr="00347F1C">
        <w:rPr>
          <w:i/>
          <w:sz w:val="24"/>
        </w:rPr>
        <w:t>Center-of-Gravity Controls</w:t>
      </w:r>
      <w:r w:rsidR="00435825">
        <w:rPr>
          <w:i/>
          <w:sz w:val="24"/>
        </w:rPr>
        <w:t xml:space="preserve"> </w:t>
      </w:r>
      <w:r w:rsidR="00565057">
        <w:rPr>
          <w:i/>
          <w:sz w:val="24"/>
        </w:rPr>
        <w:t>on the Main Panel</w:t>
      </w:r>
    </w:p>
    <w:p w14:paraId="0F3FF400" w14:textId="77777777" w:rsidR="00435825" w:rsidRPr="00347F1C" w:rsidRDefault="00435825" w:rsidP="00347F1C">
      <w:pPr>
        <w:jc w:val="center"/>
        <w:rPr>
          <w:i/>
          <w:sz w:val="24"/>
        </w:rPr>
      </w:pPr>
    </w:p>
    <w:p w14:paraId="23805C33" w14:textId="77777777" w:rsidR="000B1C6E" w:rsidRDefault="000B1C6E" w:rsidP="000B1C6E">
      <w:pPr>
        <w:pStyle w:val="Heading1"/>
      </w:pPr>
      <w:bookmarkStart w:id="26" w:name="_Toc80454741"/>
      <w:r>
        <w:t>Using the Multi-Display-Area (MDA)</w:t>
      </w:r>
      <w:bookmarkEnd w:id="26"/>
    </w:p>
    <w:p w14:paraId="0E5DCCD9" w14:textId="77777777" w:rsidR="000B1C6E" w:rsidRDefault="000B1C6E" w:rsidP="000B1C6E"/>
    <w:p w14:paraId="3F885CC6" w14:textId="77777777" w:rsidR="000B1C6E" w:rsidRDefault="00055428" w:rsidP="003D3520">
      <w:pPr>
        <w:jc w:val="both"/>
      </w:pPr>
      <w:r>
        <w:t xml:space="preserve">XR vessels are </w:t>
      </w:r>
      <w:r w:rsidR="000B1C6E">
        <w:t xml:space="preserve">equipped with a touch-screen </w:t>
      </w:r>
      <w:r w:rsidR="000B1C6E">
        <w:rPr>
          <w:i/>
        </w:rPr>
        <w:t xml:space="preserve">Multi-Display-Area (MDA) </w:t>
      </w:r>
      <w:r w:rsidR="000B1C6E">
        <w:t>in the lower center of the main panel.  This panel supports 10 different modes (0-9), with each mode having its own touch-screen virtual buttons and other information.  The picture below lists MDA Mode #3:</w:t>
      </w:r>
    </w:p>
    <w:p w14:paraId="6D5BFDC1" w14:textId="77777777" w:rsidR="000B1C6E" w:rsidRDefault="000B1C6E" w:rsidP="000B1C6E"/>
    <w:p w14:paraId="7D22CF8B" w14:textId="77777777" w:rsidR="000B1C6E" w:rsidRDefault="000B1C6E" w:rsidP="000B1C6E"/>
    <w:p w14:paraId="3B810035" w14:textId="77777777" w:rsidR="000B1C6E" w:rsidRDefault="00212FE8" w:rsidP="000B1C6E">
      <w:pPr>
        <w:jc w:val="center"/>
      </w:pPr>
      <w:r>
        <w:pict w14:anchorId="5A7B3083">
          <v:shape id="_x0000_i1042" type="#_x0000_t75" style="width:195pt;height:122.4pt">
            <v:imagedata r:id="rId51" o:title="MDA Mode 3"/>
          </v:shape>
        </w:pict>
      </w:r>
    </w:p>
    <w:p w14:paraId="5EF1BCB5" w14:textId="77777777" w:rsidR="000B1C6E" w:rsidRDefault="000B1C6E" w:rsidP="000B1C6E">
      <w:pPr>
        <w:jc w:val="center"/>
      </w:pPr>
    </w:p>
    <w:p w14:paraId="7AE14238" w14:textId="77777777" w:rsidR="000B1C6E" w:rsidRPr="004F41A5" w:rsidRDefault="000B1C6E" w:rsidP="000B1C6E">
      <w:pPr>
        <w:jc w:val="center"/>
        <w:rPr>
          <w:i/>
          <w:sz w:val="24"/>
        </w:rPr>
      </w:pPr>
      <w:r w:rsidRPr="004F41A5">
        <w:rPr>
          <w:i/>
          <w:sz w:val="24"/>
        </w:rPr>
        <w:t>MDA Mode 3</w:t>
      </w:r>
      <w:r>
        <w:rPr>
          <w:i/>
          <w:sz w:val="24"/>
        </w:rPr>
        <w:t xml:space="preserve"> (Temperature Display)</w:t>
      </w:r>
    </w:p>
    <w:p w14:paraId="2EB64FB6" w14:textId="77777777" w:rsidR="000B1C6E" w:rsidRDefault="000B1C6E" w:rsidP="000B1C6E"/>
    <w:p w14:paraId="231CCC37" w14:textId="77777777" w:rsidR="000B1C6E" w:rsidRPr="00E01B33" w:rsidRDefault="000B1C6E" w:rsidP="000B1C6E"/>
    <w:p w14:paraId="22D31E51" w14:textId="7A14FE7B" w:rsidR="000B1C6E" w:rsidRDefault="000B1C6E" w:rsidP="003D3520">
      <w:pPr>
        <w:jc w:val="both"/>
      </w:pPr>
      <w:r>
        <w:lastRenderedPageBreak/>
        <w:t>Notice the solid light blue areas on the screen: those areas are touch</w:t>
      </w:r>
      <w:r w:rsidR="00254749">
        <w:t xml:space="preserve"> </w:t>
      </w:r>
      <w:r>
        <w:t xml:space="preserve">sensitive.  You can use the blue arrows on either side of the </w:t>
      </w:r>
      <w:r w:rsidRPr="009E3EFC">
        <w:rPr>
          <w:b/>
        </w:rPr>
        <w:t>3</w:t>
      </w:r>
      <w:r>
        <w:t xml:space="preserve"> in the lower-right corner to step to the next or previous MDA mode.  </w:t>
      </w:r>
      <w:r w:rsidR="007A5833">
        <w:t xml:space="preserve">You </w:t>
      </w:r>
      <w:r w:rsidR="00C27939">
        <w:t xml:space="preserve">can </w:t>
      </w:r>
      <w:r>
        <w:t xml:space="preserve">also select an MDA mode </w:t>
      </w:r>
      <w:r>
        <w:rPr>
          <w:i/>
        </w:rPr>
        <w:t xml:space="preserve">directly </w:t>
      </w:r>
      <w:r w:rsidR="007A5833">
        <w:t xml:space="preserve">by via the keys 0-9, and you can step to the next or previous MDA mode by using the </w:t>
      </w:r>
      <w:r w:rsidR="007A5833" w:rsidRPr="007A5833">
        <w:rPr>
          <w:b/>
        </w:rPr>
        <w:t>D</w:t>
      </w:r>
      <w:r w:rsidR="007A5833">
        <w:t xml:space="preserve"> and </w:t>
      </w:r>
      <w:r w:rsidR="007A5833" w:rsidRPr="007A5833">
        <w:rPr>
          <w:b/>
        </w:rPr>
        <w:t>ALT-D</w:t>
      </w:r>
      <w:r w:rsidR="007A5833">
        <w:t xml:space="preserve"> keys, respectively.</w:t>
      </w:r>
    </w:p>
    <w:p w14:paraId="183ED615" w14:textId="77777777" w:rsidR="000B1C6E" w:rsidRDefault="000B1C6E" w:rsidP="003D3520">
      <w:pPr>
        <w:jc w:val="both"/>
      </w:pPr>
    </w:p>
    <w:p w14:paraId="3DA79023" w14:textId="77777777" w:rsidR="000B1C6E" w:rsidRPr="00D142DF" w:rsidRDefault="000B1C6E" w:rsidP="003D3520">
      <w:pPr>
        <w:autoSpaceDE w:val="0"/>
        <w:autoSpaceDN w:val="0"/>
        <w:adjustRightInd w:val="0"/>
        <w:jc w:val="both"/>
        <w:rPr>
          <w:rFonts w:ascii="MS Shell Dlg 2" w:hAnsi="MS Shell Dlg 2" w:cs="MS Shell Dlg 2"/>
          <w:sz w:val="17"/>
          <w:szCs w:val="17"/>
        </w:rPr>
      </w:pPr>
      <w:r>
        <w:t xml:space="preserve">The other interactive area on the above MDA screen is the solid blue block next to the </w:t>
      </w:r>
      <w:r>
        <w:rPr>
          <w:rFonts w:cs="Verdana"/>
          <w:sz w:val="24"/>
        </w:rPr>
        <w:t>°</w:t>
      </w:r>
      <w:r>
        <w:t>C indicator: clicking it will switch the display between Celsius, Fahrenheit, and Kelvin temperature scales.  Except for the blue navigation arrows in the lower-right corner, the interactive areas for each MDA mode are different; you will find each MDA mode detailed in its relevant section later in this</w:t>
      </w:r>
      <w:r w:rsidR="000531D0">
        <w:t xml:space="preserve"> manual</w:t>
      </w:r>
      <w:r>
        <w:t>.</w:t>
      </w:r>
    </w:p>
    <w:p w14:paraId="60516482" w14:textId="77777777" w:rsidR="000B1C6E" w:rsidRDefault="000B1C6E" w:rsidP="003D3520">
      <w:pPr>
        <w:jc w:val="both"/>
      </w:pPr>
    </w:p>
    <w:p w14:paraId="2D89A83E" w14:textId="77777777" w:rsidR="002617B1" w:rsidRDefault="007D3829" w:rsidP="003D3520">
      <w:pPr>
        <w:pStyle w:val="Heading1"/>
        <w:jc w:val="both"/>
      </w:pPr>
      <w:bookmarkStart w:id="27" w:name="_Toc80454742"/>
      <w:r>
        <w:t>Walkthrough: Launch from KSC to Low-Earth-Orbit</w:t>
      </w:r>
      <w:bookmarkEnd w:id="27"/>
    </w:p>
    <w:p w14:paraId="15082446" w14:textId="77777777" w:rsidR="007D3829" w:rsidRDefault="007D3829" w:rsidP="003D3520">
      <w:pPr>
        <w:jc w:val="both"/>
      </w:pPr>
    </w:p>
    <w:p w14:paraId="74644B6C" w14:textId="77777777" w:rsidR="00D3470B" w:rsidRDefault="00D3470B" w:rsidP="003D3520">
      <w:pPr>
        <w:jc w:val="both"/>
      </w:pPr>
      <w:r>
        <w:t xml:space="preserve">Here </w:t>
      </w:r>
      <w:r w:rsidR="008244E2">
        <w:t>is walkthrough detailing how</w:t>
      </w:r>
      <w:r>
        <w:t xml:space="preserve"> to fly </w:t>
      </w:r>
      <w:r w:rsidR="00924BFD">
        <w:t xml:space="preserve">your XR vessel </w:t>
      </w:r>
      <w:r>
        <w:t xml:space="preserve">from </w:t>
      </w:r>
      <w:smartTag w:uri="urn:schemas-microsoft-com:office:smarttags" w:element="place">
        <w:smartTag w:uri="urn:schemas-microsoft-com:office:smarttags" w:element="PlaceName">
          <w:r>
            <w:t>Kennedy</w:t>
          </w:r>
        </w:smartTag>
        <w:r>
          <w:t xml:space="preserve"> </w:t>
        </w:r>
        <w:smartTag w:uri="urn:schemas-microsoft-com:office:smarttags" w:element="PlaceName">
          <w:r>
            <w:t>Space</w:t>
          </w:r>
        </w:smartTag>
        <w:r>
          <w:t xml:space="preserve"> </w:t>
        </w:r>
        <w:smartTag w:uri="urn:schemas-microsoft-com:office:smarttags" w:element="PlaceType">
          <w:r>
            <w:t>Center</w:t>
          </w:r>
        </w:smartTag>
      </w:smartTag>
      <w:r>
        <w:t xml:space="preserve"> </w:t>
      </w:r>
      <w:r w:rsidR="00E933D1">
        <w:t xml:space="preserve">efficiently </w:t>
      </w:r>
      <w:r>
        <w:t xml:space="preserve">into LEO </w:t>
      </w:r>
      <w:r w:rsidRPr="00D3470B">
        <w:rPr>
          <w:i/>
        </w:rPr>
        <w:t>(Low-Earth-Orbit)</w:t>
      </w:r>
      <w:r>
        <w:t>:</w:t>
      </w:r>
    </w:p>
    <w:p w14:paraId="46AE5EB4" w14:textId="77777777" w:rsidR="00D3470B" w:rsidRDefault="00D3470B" w:rsidP="003D3520">
      <w:pPr>
        <w:jc w:val="both"/>
      </w:pPr>
    </w:p>
    <w:p w14:paraId="2A73EB98" w14:textId="77777777" w:rsidR="00D3470B" w:rsidRDefault="002B440C" w:rsidP="003D3520">
      <w:pPr>
        <w:numPr>
          <w:ilvl w:val="0"/>
          <w:numId w:val="12"/>
        </w:numPr>
        <w:jc w:val="both"/>
      </w:pPr>
      <w:r>
        <w:t>In the Orbiter Launchpad, s</w:t>
      </w:r>
      <w:r w:rsidR="00D3470B">
        <w:t xml:space="preserve">elect </w:t>
      </w:r>
      <w:r w:rsidR="00924BFD">
        <w:t xml:space="preserve">your vessel’s </w:t>
      </w:r>
      <w:r w:rsidR="00AC02E4" w:rsidRPr="00AC02E4">
        <w:rPr>
          <w:i/>
        </w:rPr>
        <w:t>R</w:t>
      </w:r>
      <w:r w:rsidR="00D3470B" w:rsidRPr="002B440C">
        <w:rPr>
          <w:i/>
        </w:rPr>
        <w:t>eady for takeoff to ISS</w:t>
      </w:r>
      <w:r w:rsidR="00924BFD">
        <w:t xml:space="preserve"> scenario in your vessel’s scenario folder (e.g., </w:t>
      </w:r>
      <w:r w:rsidR="00671D89" w:rsidRPr="00671D89">
        <w:rPr>
          <w:i/>
        </w:rPr>
        <w:t xml:space="preserve">XR5 </w:t>
      </w:r>
      <w:r w:rsidR="00471939">
        <w:rPr>
          <w:i/>
        </w:rPr>
        <w:t>Vanguard</w:t>
      </w:r>
      <w:r w:rsidR="00924BFD">
        <w:t>)</w:t>
      </w:r>
      <w:r w:rsidR="00D3470B">
        <w:t xml:space="preserve">.  You are lined up on </w:t>
      </w:r>
      <w:r w:rsidR="00D0472C">
        <w:t xml:space="preserve">the </w:t>
      </w:r>
      <w:r w:rsidR="00D3470B">
        <w:t>runway at KSC.</w:t>
      </w:r>
    </w:p>
    <w:p w14:paraId="3C21F5A5" w14:textId="77777777" w:rsidR="00D3470B" w:rsidRDefault="00D3470B" w:rsidP="003D3520">
      <w:pPr>
        <w:jc w:val="both"/>
      </w:pPr>
    </w:p>
    <w:p w14:paraId="7DD98318" w14:textId="77777777" w:rsidR="00D3470B" w:rsidRDefault="00D3470B" w:rsidP="003D3520">
      <w:pPr>
        <w:numPr>
          <w:ilvl w:val="0"/>
          <w:numId w:val="12"/>
        </w:numPr>
        <w:jc w:val="both"/>
      </w:pPr>
      <w:r>
        <w:t>Ensure that the APU (</w:t>
      </w:r>
      <w:r w:rsidRPr="00F53BA6">
        <w:rPr>
          <w:i/>
        </w:rPr>
        <w:t>Auxiliary Power Unit</w:t>
      </w:r>
      <w:r>
        <w:t xml:space="preserve">) is powered on (it is controlled by the APU button or CTRL-A).  The APU powers your hydraulic systems.  Also ensure that the </w:t>
      </w:r>
      <w:r w:rsidRPr="00F53BA6">
        <w:rPr>
          <w:i/>
        </w:rPr>
        <w:t>AF CTRL</w:t>
      </w:r>
      <w:r>
        <w:t xml:space="preserve"> switch is set to </w:t>
      </w:r>
      <w:r w:rsidRPr="00F53BA6">
        <w:rPr>
          <w:i/>
        </w:rPr>
        <w:t>ON</w:t>
      </w:r>
      <w:r>
        <w:t>; if you forget to do this and you are taking off in an atmosphere, a warning callout occurs.</w:t>
      </w:r>
    </w:p>
    <w:p w14:paraId="1C872CDA" w14:textId="77777777" w:rsidR="00D3470B" w:rsidRDefault="00D3470B" w:rsidP="003D3520">
      <w:pPr>
        <w:jc w:val="both"/>
      </w:pPr>
    </w:p>
    <w:p w14:paraId="08D067DD" w14:textId="73866C16" w:rsidR="00FA64FA" w:rsidRDefault="00F3562E" w:rsidP="003D3520">
      <w:pPr>
        <w:numPr>
          <w:ilvl w:val="0"/>
          <w:numId w:val="12"/>
        </w:numPr>
        <w:jc w:val="both"/>
      </w:pPr>
      <w:r>
        <w:lastRenderedPageBreak/>
        <w:t>If you will be taking off immediately, skip this step.  Otherwise, i</w:t>
      </w:r>
      <w:r w:rsidR="00D3470B">
        <w:t xml:space="preserve">f you want to wait for more than a few minutes before taking off, </w:t>
      </w:r>
      <w:r w:rsidR="00050793">
        <w:t xml:space="preserve">enable </w:t>
      </w:r>
      <w:r w:rsidR="005167DB">
        <w:t>e</w:t>
      </w:r>
      <w:r w:rsidR="00050793">
        <w:rPr>
          <w:i/>
        </w:rPr>
        <w:t xml:space="preserve">xternal </w:t>
      </w:r>
      <w:r w:rsidR="005167DB">
        <w:rPr>
          <w:i/>
        </w:rPr>
        <w:t>c</w:t>
      </w:r>
      <w:r w:rsidR="00050793">
        <w:rPr>
          <w:i/>
        </w:rPr>
        <w:t xml:space="preserve">ooling </w:t>
      </w:r>
      <w:r w:rsidR="00050793">
        <w:t xml:space="preserve">via the switch on the lower panel </w:t>
      </w:r>
      <w:r w:rsidR="00D3470B">
        <w:t xml:space="preserve">to keep the ship's internal systems cool.  You can monitor the internal coolant temperature on the lower panel or on the main panel on the MDA screen, mode 3 (it should currently be displayed by default).  </w:t>
      </w:r>
      <w:r w:rsidR="00B959C2">
        <w:t>You should also shut down your APU (CTRL-A or click the button on the panel) so you don’t waste any APU fuel.</w:t>
      </w:r>
      <w:r w:rsidR="00A21CBB">
        <w:t xml:space="preserve">  If you want to conserve onboard </w:t>
      </w:r>
      <w:r w:rsidR="00421008">
        <w:t>o</w:t>
      </w:r>
      <w:r w:rsidR="00A21CBB">
        <w:t xml:space="preserve">xygen as well, open the cabin hatch </w:t>
      </w:r>
      <w:r w:rsidR="00293445">
        <w:t xml:space="preserve">via </w:t>
      </w:r>
      <w:r w:rsidR="000C1BA7">
        <w:t xml:space="preserve">CTRL-Y or </w:t>
      </w:r>
      <w:r w:rsidR="00A21CBB">
        <w:t>the switch on the upper panel.</w:t>
      </w:r>
    </w:p>
    <w:p w14:paraId="3E2D3365" w14:textId="77777777" w:rsidR="00631516" w:rsidRDefault="00631516" w:rsidP="00631516">
      <w:pPr>
        <w:ind w:left="360"/>
      </w:pPr>
    </w:p>
    <w:p w14:paraId="671986AD" w14:textId="77777777" w:rsidR="00FA64FA" w:rsidRDefault="00FA64FA" w:rsidP="00FA64FA"/>
    <w:p w14:paraId="595084A5" w14:textId="77777777" w:rsidR="00FA64FA" w:rsidRDefault="00212FE8" w:rsidP="00FA64FA">
      <w:pPr>
        <w:ind w:left="360"/>
        <w:jc w:val="center"/>
      </w:pPr>
      <w:r>
        <w:pict w14:anchorId="4301014F">
          <v:shape id="_x0000_i1043" type="#_x0000_t75" style="width:195pt;height:122.4pt">
            <v:imagedata r:id="rId51" o:title="MDA Mode 3"/>
          </v:shape>
        </w:pict>
      </w:r>
    </w:p>
    <w:p w14:paraId="00FD9A11" w14:textId="77777777" w:rsidR="00FA64FA" w:rsidRDefault="00FA64FA" w:rsidP="00FA64FA">
      <w:pPr>
        <w:ind w:left="360"/>
        <w:jc w:val="center"/>
      </w:pPr>
    </w:p>
    <w:p w14:paraId="1C0C35C6" w14:textId="77777777" w:rsidR="00FA64FA" w:rsidRPr="00FA64FA" w:rsidRDefault="00FA64FA" w:rsidP="00FA64FA">
      <w:pPr>
        <w:ind w:left="360"/>
        <w:jc w:val="center"/>
        <w:rPr>
          <w:i/>
        </w:rPr>
      </w:pPr>
      <w:r w:rsidRPr="00C518DE">
        <w:rPr>
          <w:i/>
          <w:sz w:val="24"/>
        </w:rPr>
        <w:t>Multi-Display-Area (MDA) Mode #3</w:t>
      </w:r>
    </w:p>
    <w:p w14:paraId="1B77BE3B" w14:textId="77777777" w:rsidR="00C518DE" w:rsidRDefault="00C518DE" w:rsidP="00FA64FA">
      <w:pPr>
        <w:ind w:left="360"/>
        <w:jc w:val="center"/>
      </w:pPr>
    </w:p>
    <w:p w14:paraId="5BC99F7B" w14:textId="77777777" w:rsidR="00FA64FA" w:rsidRPr="004D51DE" w:rsidRDefault="00C518DE" w:rsidP="008923A3">
      <w:pPr>
        <w:ind w:left="720"/>
        <w:jc w:val="center"/>
        <w:rPr>
          <w:i/>
        </w:rPr>
      </w:pPr>
      <w:r w:rsidRPr="004D51DE">
        <w:rPr>
          <w:i/>
        </w:rPr>
        <w:t>The right-hand gauge shows the ship’s internal coolant temperature</w:t>
      </w:r>
      <w:r w:rsidR="00C86F66">
        <w:rPr>
          <w:i/>
        </w:rPr>
        <w:t>: 32.6 degrees C</w:t>
      </w:r>
      <w:r w:rsidR="002E0B79" w:rsidRPr="004D51DE">
        <w:rPr>
          <w:i/>
        </w:rPr>
        <w:t>entigrade.</w:t>
      </w:r>
      <w:r w:rsidR="00EF1F44" w:rsidRPr="004D51DE">
        <w:rPr>
          <w:i/>
        </w:rPr>
        <w:t xml:space="preserve">  The </w:t>
      </w:r>
      <w:r w:rsidR="00B82BF5" w:rsidRPr="004D51DE">
        <w:rPr>
          <w:i/>
        </w:rPr>
        <w:t xml:space="preserve">remainder </w:t>
      </w:r>
      <w:r w:rsidR="008C5F15">
        <w:rPr>
          <w:i/>
        </w:rPr>
        <w:t xml:space="preserve">of the display shows external </w:t>
      </w:r>
      <w:r w:rsidR="00EF1F44" w:rsidRPr="004D51DE">
        <w:rPr>
          <w:i/>
        </w:rPr>
        <w:t>hull temperatures, which are discussed later.</w:t>
      </w:r>
    </w:p>
    <w:p w14:paraId="60F82329" w14:textId="77777777" w:rsidR="00FA64FA" w:rsidRDefault="00FA64FA" w:rsidP="00FA64FA"/>
    <w:p w14:paraId="2A69CC97" w14:textId="77777777" w:rsidR="00FA64FA" w:rsidRDefault="00FA64FA" w:rsidP="00FA64FA">
      <w:pPr>
        <w:ind w:left="720"/>
      </w:pPr>
    </w:p>
    <w:p w14:paraId="37DA7786" w14:textId="77777777" w:rsidR="00D3470B" w:rsidRDefault="00D3470B" w:rsidP="00ED4364">
      <w:pPr>
        <w:numPr>
          <w:ilvl w:val="0"/>
          <w:numId w:val="12"/>
        </w:numPr>
        <w:jc w:val="both"/>
      </w:pPr>
      <w:r>
        <w:t>Once you reach your takeoff time, power up the APU again</w:t>
      </w:r>
      <w:r w:rsidR="00A21CBB">
        <w:t xml:space="preserve">, close the cabin hatch, </w:t>
      </w:r>
      <w:r>
        <w:t xml:space="preserve">and </w:t>
      </w:r>
      <w:r w:rsidR="00F22487">
        <w:t xml:space="preserve">disable external cooling via the switch on the lower panel.  Also </w:t>
      </w:r>
      <w:r>
        <w:t xml:space="preserve">double-check that </w:t>
      </w:r>
      <w:r w:rsidRPr="00667460">
        <w:rPr>
          <w:i/>
        </w:rPr>
        <w:t>AF CTRL</w:t>
      </w:r>
      <w:r>
        <w:t xml:space="preserve"> is set to </w:t>
      </w:r>
      <w:r w:rsidRPr="00667460">
        <w:rPr>
          <w:i/>
        </w:rPr>
        <w:t>ON</w:t>
      </w:r>
      <w:r>
        <w:t xml:space="preserve">.  You will </w:t>
      </w:r>
      <w:r w:rsidR="003E2E01">
        <w:t>need</w:t>
      </w:r>
      <w:r>
        <w:t xml:space="preserve"> to </w:t>
      </w:r>
      <w:r w:rsidR="004D27F8">
        <w:lastRenderedPageBreak/>
        <w:t>keep</w:t>
      </w:r>
      <w:r>
        <w:t xml:space="preserve"> the APU online until you reach about 75 km altitude and switch to RCS jets for attitude control.</w:t>
      </w:r>
    </w:p>
    <w:p w14:paraId="53283222" w14:textId="77777777" w:rsidR="00D3470B" w:rsidRDefault="00D3470B" w:rsidP="00ED4364">
      <w:pPr>
        <w:jc w:val="both"/>
      </w:pPr>
    </w:p>
    <w:p w14:paraId="4818361E" w14:textId="77777777" w:rsidR="00D3470B" w:rsidRDefault="00D3470B" w:rsidP="00ED4364">
      <w:pPr>
        <w:numPr>
          <w:ilvl w:val="0"/>
          <w:numId w:val="12"/>
        </w:numPr>
        <w:jc w:val="both"/>
      </w:pPr>
      <w:r>
        <w:t>Ready for takeoff!  Push the main engines to full power.  You will notice the Y axis G meter fluctuating as you roll down the runway; this is normal.</w:t>
      </w:r>
    </w:p>
    <w:p w14:paraId="63E0E8B9" w14:textId="77777777" w:rsidR="00D3470B" w:rsidRDefault="00D3470B" w:rsidP="00ED4364">
      <w:pPr>
        <w:jc w:val="both"/>
      </w:pPr>
    </w:p>
    <w:p w14:paraId="464CFA84" w14:textId="5DC043AD" w:rsidR="00D3470B" w:rsidRDefault="00D3470B" w:rsidP="00ED4364">
      <w:pPr>
        <w:numPr>
          <w:ilvl w:val="0"/>
          <w:numId w:val="12"/>
        </w:numPr>
        <w:jc w:val="both"/>
      </w:pPr>
      <w:r>
        <w:t xml:space="preserve">The computer will call out </w:t>
      </w:r>
      <w:r w:rsidRPr="006561E4">
        <w:rPr>
          <w:i/>
        </w:rPr>
        <w:t>100 knots</w:t>
      </w:r>
      <w:r>
        <w:t xml:space="preserve">, then </w:t>
      </w:r>
      <w:r w:rsidRPr="005B13B2">
        <w:rPr>
          <w:i/>
        </w:rPr>
        <w:t>V1</w:t>
      </w:r>
      <w:r>
        <w:t xml:space="preserve"> (whi</w:t>
      </w:r>
      <w:r w:rsidR="005B13B2">
        <w:t xml:space="preserve">ch is </w:t>
      </w:r>
      <w:r w:rsidRPr="005B13B2">
        <w:rPr>
          <w:i/>
        </w:rPr>
        <w:t>Takeoff Decision Speed</w:t>
      </w:r>
      <w:r>
        <w:t xml:space="preserve">), and finally </w:t>
      </w:r>
      <w:r w:rsidRPr="005B13B2">
        <w:rPr>
          <w:i/>
        </w:rPr>
        <w:t>Rotate</w:t>
      </w:r>
      <w:r w:rsidR="005B13B2">
        <w:rPr>
          <w:i/>
        </w:rPr>
        <w:t xml:space="preserve">: </w:t>
      </w:r>
      <w:r w:rsidR="005B13B2">
        <w:t>p</w:t>
      </w:r>
      <w:r>
        <w:t xml:space="preserve">ull up when </w:t>
      </w:r>
      <w:r w:rsidR="00E0522B">
        <w:rPr>
          <w:i/>
        </w:rPr>
        <w:t>r</w:t>
      </w:r>
      <w:r w:rsidRPr="005B13B2">
        <w:rPr>
          <w:i/>
        </w:rPr>
        <w:t>otate</w:t>
      </w:r>
      <w:r>
        <w:t xml:space="preserve"> is called out</w:t>
      </w:r>
      <w:r w:rsidR="008C5F15">
        <w:t xml:space="preserve"> and press ALT-S to engage Airspeed Hold</w:t>
      </w:r>
      <w:r w:rsidR="00C45498">
        <w:t xml:space="preserve">, or throttle back </w:t>
      </w:r>
      <w:r w:rsidR="00844684">
        <w:t xml:space="preserve">to about 40% </w:t>
      </w:r>
      <w:r w:rsidR="00C45498">
        <w:t>manually</w:t>
      </w:r>
      <w:r>
        <w:t xml:space="preserve">.  As </w:t>
      </w:r>
      <w:r w:rsidR="00E10B66">
        <w:t>the ship goes</w:t>
      </w:r>
      <w:r>
        <w:t xml:space="preserve"> airborne, by default the computer will call out </w:t>
      </w:r>
      <w:r w:rsidRPr="00B04DB4">
        <w:rPr>
          <w:i/>
        </w:rPr>
        <w:t>Wheels Up</w:t>
      </w:r>
      <w:r>
        <w:t xml:space="preserve">, which is a pilot term that means "the wheels are off the ground."  It does </w:t>
      </w:r>
      <w:r w:rsidR="003E35CD">
        <w:rPr>
          <w:i/>
        </w:rPr>
        <w:t>not</w:t>
      </w:r>
      <w:r>
        <w:t xml:space="preserve"> mean that the gear has been retracted.  </w:t>
      </w:r>
      <w:r w:rsidRPr="00FB4E26">
        <w:rPr>
          <w:i/>
        </w:rPr>
        <w:t xml:space="preserve">NOTE: you can change or disable the liftoff and touchdown callouts by editing </w:t>
      </w:r>
      <w:r w:rsidR="009B05CC">
        <w:rPr>
          <w:i/>
        </w:rPr>
        <w:t>your vessel’s configuration</w:t>
      </w:r>
      <w:r w:rsidRPr="00FB4E26">
        <w:rPr>
          <w:i/>
        </w:rPr>
        <w:t xml:space="preserve"> file; refer to the </w:t>
      </w:r>
      <w:r w:rsidRPr="00FB4E26">
        <w:rPr>
          <w:rFonts w:ascii="Courier New" w:hAnsi="Courier New"/>
        </w:rPr>
        <w:t>LiftoffCallout</w:t>
      </w:r>
      <w:r w:rsidRPr="00FB4E26">
        <w:rPr>
          <w:i/>
        </w:rPr>
        <w:t xml:space="preserve"> and </w:t>
      </w:r>
      <w:r w:rsidRPr="00FB4E26">
        <w:rPr>
          <w:rFonts w:ascii="Courier New" w:hAnsi="Courier New"/>
        </w:rPr>
        <w:t>TouchdownCallout</w:t>
      </w:r>
      <w:r w:rsidRPr="00FB4E26">
        <w:rPr>
          <w:i/>
        </w:rPr>
        <w:t xml:space="preserve"> properties in the file for details.</w:t>
      </w:r>
    </w:p>
    <w:p w14:paraId="123376B8" w14:textId="77777777" w:rsidR="00D3470B" w:rsidRDefault="00D3470B" w:rsidP="00ED4364">
      <w:pPr>
        <w:jc w:val="both"/>
      </w:pPr>
    </w:p>
    <w:p w14:paraId="5B5E1F5F" w14:textId="77777777" w:rsidR="00D3470B" w:rsidRDefault="00D3470B" w:rsidP="00ED4364">
      <w:pPr>
        <w:numPr>
          <w:ilvl w:val="0"/>
          <w:numId w:val="12"/>
        </w:numPr>
        <w:jc w:val="both"/>
      </w:pPr>
      <w:r>
        <w:t xml:space="preserve">Once you are airborne raise the gear with </w:t>
      </w:r>
      <w:r w:rsidRPr="009F08DF">
        <w:rPr>
          <w:b/>
        </w:rPr>
        <w:t>G</w:t>
      </w:r>
      <w:r w:rsidR="00071E0B">
        <w:t>.  Turn smoothly to 13</w:t>
      </w:r>
      <w:r w:rsidR="00B74BA9">
        <w:t>6</w:t>
      </w:r>
      <w:r w:rsidR="00071E0B">
        <w:t xml:space="preserve"> degrees</w:t>
      </w:r>
      <w:r w:rsidR="00C04E2A">
        <w:t xml:space="preserve"> (</w:t>
      </w:r>
      <w:r w:rsidR="007664DD">
        <w:t xml:space="preserve">or whatever your </w:t>
      </w:r>
      <w:r w:rsidR="00C04E2A">
        <w:t>ascent heading</w:t>
      </w:r>
      <w:r w:rsidR="007664DD">
        <w:t xml:space="preserve"> is</w:t>
      </w:r>
      <w:r w:rsidR="00C04E2A">
        <w:t>)</w:t>
      </w:r>
      <w:r w:rsidR="00071E0B">
        <w:t xml:space="preserve">, level out, </w:t>
      </w:r>
      <w:r w:rsidR="00296C71">
        <w:t xml:space="preserve">press SPACE BAR to disengage Airspeed Hold, </w:t>
      </w:r>
      <w:r>
        <w:t xml:space="preserve">and push the main engines to full power.  Pitch up to about 70 degrees.  </w:t>
      </w:r>
      <w:r w:rsidRPr="00CA67D9">
        <w:rPr>
          <w:b/>
        </w:rPr>
        <w:t xml:space="preserve">Do </w:t>
      </w:r>
      <w:r w:rsidR="00CA67D9" w:rsidRPr="00CA67D9">
        <w:rPr>
          <w:b/>
        </w:rPr>
        <w:t>not</w:t>
      </w:r>
      <w:r w:rsidRPr="00CA67D9">
        <w:rPr>
          <w:b/>
        </w:rPr>
        <w:t xml:space="preserve"> engage the SCRAM engines yet</w:t>
      </w:r>
      <w:r w:rsidR="00CA67D9">
        <w:rPr>
          <w:b/>
        </w:rPr>
        <w:t>!</w:t>
      </w:r>
      <w:r>
        <w:t xml:space="preserve">  As you accelerate you will hear a sonic boom as you pass through </w:t>
      </w:r>
      <w:r w:rsidR="003B6F3D">
        <w:t>Mach</w:t>
      </w:r>
      <w:r>
        <w:t xml:space="preserve"> 1 unless you have disabl</w:t>
      </w:r>
      <w:r w:rsidR="00297CF8">
        <w:t xml:space="preserve">ed the sonic boom sound in your vessel’s configuration </w:t>
      </w:r>
      <w:r>
        <w:t>file.</w:t>
      </w:r>
    </w:p>
    <w:p w14:paraId="44E677FF" w14:textId="77777777" w:rsidR="00D3470B" w:rsidRDefault="00D3470B" w:rsidP="00ED4364">
      <w:pPr>
        <w:jc w:val="both"/>
      </w:pPr>
    </w:p>
    <w:p w14:paraId="58964E79" w14:textId="33F12D33" w:rsidR="00D3470B" w:rsidRDefault="00D3470B" w:rsidP="00ED4364">
      <w:pPr>
        <w:numPr>
          <w:ilvl w:val="0"/>
          <w:numId w:val="12"/>
        </w:numPr>
        <w:jc w:val="both"/>
      </w:pPr>
      <w:r>
        <w:t>Once you approach 2</w:t>
      </w:r>
      <w:r w:rsidR="00355CEC">
        <w:t>4</w:t>
      </w:r>
      <w:r w:rsidR="00FC1CE9">
        <w:t>-28</w:t>
      </w:r>
      <w:r>
        <w:t xml:space="preserve"> km altitude, level out smoothly and begin to accelerate to </w:t>
      </w:r>
      <w:r w:rsidR="003B6F3D">
        <w:t>Mach</w:t>
      </w:r>
      <w:r>
        <w:t xml:space="preserve"> </w:t>
      </w:r>
      <w:r w:rsidR="00302981">
        <w:t xml:space="preserve">3.5 (XR1/XR2) or </w:t>
      </w:r>
      <w:r w:rsidR="00423AB2">
        <w:t xml:space="preserve">Mach </w:t>
      </w:r>
      <w:r w:rsidR="00466FD5">
        <w:t>4</w:t>
      </w:r>
      <w:r w:rsidR="006E18C3">
        <w:t>.5</w:t>
      </w:r>
      <w:r w:rsidR="00302981">
        <w:t xml:space="preserve"> (XR5)</w:t>
      </w:r>
      <w:r w:rsidR="008463B1">
        <w:t xml:space="preserve"> and open the SCRAM doors if they are not already open (CTRL-G</w:t>
      </w:r>
      <w:r w:rsidR="00A52D44">
        <w:t xml:space="preserve"> </w:t>
      </w:r>
      <w:r w:rsidR="008463B1">
        <w:t>or use the switch on the upper panel)</w:t>
      </w:r>
      <w:r w:rsidR="00A52D44">
        <w:t xml:space="preserve">. </w:t>
      </w:r>
      <w:r>
        <w:t xml:space="preserve">Adjust the elevator trim controls to maintain level </w:t>
      </w:r>
      <w:r>
        <w:lastRenderedPageBreak/>
        <w:t>flight (</w:t>
      </w:r>
      <w:r w:rsidRPr="005145CC">
        <w:rPr>
          <w:i/>
        </w:rPr>
        <w:t>CTRL-.</w:t>
      </w:r>
      <w:r>
        <w:t xml:space="preserve"> and </w:t>
      </w:r>
      <w:r w:rsidRPr="005145CC">
        <w:rPr>
          <w:i/>
        </w:rPr>
        <w:t>CTRL-,</w:t>
      </w:r>
      <w:r w:rsidR="00CD5FAF">
        <w:t xml:space="preserve"> or </w:t>
      </w:r>
      <w:r w:rsidR="00CD5FAF" w:rsidRPr="005145CC">
        <w:rPr>
          <w:i/>
        </w:rPr>
        <w:t>INS</w:t>
      </w:r>
      <w:r w:rsidR="00CD5FAF">
        <w:t xml:space="preserve"> and </w:t>
      </w:r>
      <w:smartTag w:uri="urn:schemas-microsoft-com:office:smarttags" w:element="place">
        <w:smartTag w:uri="urn:schemas-microsoft-com:office:smarttags" w:element="State">
          <w:r w:rsidR="00CD5FAF" w:rsidRPr="005145CC">
            <w:rPr>
              <w:i/>
            </w:rPr>
            <w:t>DEL</w:t>
          </w:r>
        </w:smartTag>
      </w:smartTag>
      <w:r w:rsidR="00F93580">
        <w:t>)</w:t>
      </w:r>
      <w:r>
        <w:t xml:space="preserve">.  Once you reach </w:t>
      </w:r>
      <w:r w:rsidR="0026485F">
        <w:t>your target velocity</w:t>
      </w:r>
      <w:r>
        <w:t>, push the SCRAM engines to full power and gradually throttle back the main engines until they are shut down.  Keep an eye on the thrust generated by the SCRAM engines; if you throttle back the main engines too soon</w:t>
      </w:r>
      <w:r w:rsidR="00A52D44">
        <w:t>,</w:t>
      </w:r>
      <w:r>
        <w:t xml:space="preserve"> the SCRAM engines will not be able to accelerate the ship by themselves.  Adjust the elevator trim controls to maintain about +100 m/s </w:t>
      </w:r>
      <w:r w:rsidR="0000140E" w:rsidRPr="0000140E">
        <w:rPr>
          <w:i/>
        </w:rPr>
        <w:t>(</w:t>
      </w:r>
      <w:r w:rsidR="0000140E">
        <w:rPr>
          <w:i/>
        </w:rPr>
        <w:t xml:space="preserve">meters-per-second) </w:t>
      </w:r>
      <w:r>
        <w:t>ascent.</w:t>
      </w:r>
      <w:r w:rsidR="009622E2">
        <w:t xml:space="preserve">  If you want to you may engage the </w:t>
      </w:r>
      <w:r w:rsidR="009622E2">
        <w:rPr>
          <w:i/>
        </w:rPr>
        <w:t xml:space="preserve">Attitude Hold </w:t>
      </w:r>
      <w:r w:rsidR="009622E2">
        <w:t xml:space="preserve">autopilot at this point </w:t>
      </w:r>
      <w:r w:rsidR="00F526E0">
        <w:t>(</w:t>
      </w:r>
      <w:r w:rsidR="00F526E0" w:rsidRPr="00F526E0">
        <w:rPr>
          <w:b/>
        </w:rPr>
        <w:t>CTRL-L</w:t>
      </w:r>
      <w:r w:rsidR="00F526E0">
        <w:t xml:space="preserve">) </w:t>
      </w:r>
      <w:r w:rsidR="009622E2">
        <w:t xml:space="preserve">to maintain a smooth ascent </w:t>
      </w:r>
      <w:r w:rsidR="00D764A2">
        <w:t>profile</w:t>
      </w:r>
      <w:r w:rsidR="009622E2">
        <w:t>.</w:t>
      </w:r>
    </w:p>
    <w:p w14:paraId="194D53D2" w14:textId="77777777" w:rsidR="00D3470B" w:rsidRDefault="00D3470B" w:rsidP="00ED4364">
      <w:pPr>
        <w:jc w:val="both"/>
      </w:pPr>
    </w:p>
    <w:p w14:paraId="46956D4A" w14:textId="77777777" w:rsidR="00D3470B" w:rsidRDefault="00D3470B" w:rsidP="00ED4364">
      <w:pPr>
        <w:numPr>
          <w:ilvl w:val="0"/>
          <w:numId w:val="12"/>
        </w:numPr>
        <w:jc w:val="both"/>
      </w:pPr>
      <w:r>
        <w:t xml:space="preserve">As you accelerate uphill keep an eye on the </w:t>
      </w:r>
      <w:r w:rsidRPr="004D3106">
        <w:rPr>
          <w:i/>
        </w:rPr>
        <w:t>Dynamic Pressure</w:t>
      </w:r>
      <w:r>
        <w:t xml:space="preserve"> gauge: it should read about </w:t>
      </w:r>
      <w:r w:rsidR="001061F1">
        <w:t>3</w:t>
      </w:r>
      <w:r w:rsidR="000625E2">
        <w:t>5</w:t>
      </w:r>
      <w:r>
        <w:t xml:space="preserve"> kPa at 2</w:t>
      </w:r>
      <w:r w:rsidR="00042389">
        <w:t>4</w:t>
      </w:r>
      <w:r>
        <w:t xml:space="preserve"> km at </w:t>
      </w:r>
      <w:r w:rsidR="003B6F3D">
        <w:t>Mach</w:t>
      </w:r>
      <w:r>
        <w:t xml:space="preserve"> </w:t>
      </w:r>
      <w:r w:rsidR="000625E2">
        <w:t>4</w:t>
      </w:r>
      <w:r>
        <w:t xml:space="preserve">.  Adjust your climb rate via elevator trim to gradually decrease dynamic pressure until it reaches ~10 kPa at 40 km altitude.  Then adjust elevator trim </w:t>
      </w:r>
      <w:r w:rsidR="00243E96">
        <w:t xml:space="preserve">or Attitude Hold settings </w:t>
      </w:r>
      <w:r>
        <w:t>to maintain 10kPa.</w:t>
      </w:r>
      <w:r w:rsidR="00AD5483">
        <w:t xml:space="preserve">  </w:t>
      </w:r>
      <w:r w:rsidR="00AD5483">
        <w:rPr>
          <w:i/>
        </w:rPr>
        <w:t>Note: you may need to adjust your ascent profile somewhat depending on the vessel you are flying and its payload</w:t>
      </w:r>
      <w:r w:rsidR="00AD5483">
        <w:t xml:space="preserve"> </w:t>
      </w:r>
      <w:r w:rsidR="00AD5483">
        <w:rPr>
          <w:i/>
        </w:rPr>
        <w:t>mass.</w:t>
      </w:r>
    </w:p>
    <w:p w14:paraId="6D8E8D17" w14:textId="77777777" w:rsidR="00D3470B" w:rsidRDefault="00D3470B" w:rsidP="00ED4364">
      <w:pPr>
        <w:jc w:val="both"/>
      </w:pPr>
    </w:p>
    <w:p w14:paraId="10C7AA10" w14:textId="323F6934" w:rsidR="00D3470B" w:rsidRDefault="00D3470B" w:rsidP="00ED4364">
      <w:pPr>
        <w:numPr>
          <w:ilvl w:val="0"/>
          <w:numId w:val="12"/>
        </w:numPr>
        <w:jc w:val="both"/>
      </w:pPr>
      <w:r>
        <w:t>When the sky becomes dark</w:t>
      </w:r>
      <w:r w:rsidR="00B436EB">
        <w:t>,</w:t>
      </w:r>
      <w:r>
        <w:t xml:space="preserve"> switch your secondary HUD mode to mode 2 (press the </w:t>
      </w:r>
      <w:r w:rsidRPr="00F65F41">
        <w:rPr>
          <w:b/>
        </w:rPr>
        <w:t>2</w:t>
      </w:r>
      <w:r>
        <w:t xml:space="preserve"> Secondary HUD button or press </w:t>
      </w:r>
      <w:r w:rsidRPr="0084305C">
        <w:rPr>
          <w:i/>
        </w:rPr>
        <w:t>CTRL-2</w:t>
      </w:r>
      <w:r>
        <w:t xml:space="preserve"> on the keyboard).  This will switch to a transparent HUD with different data fields useful during ascent.  Remember that you can customize each of the </w:t>
      </w:r>
      <w:r w:rsidR="00F016DA">
        <w:t>five</w:t>
      </w:r>
      <w:r>
        <w:t xml:space="preserve"> secondary HUD modes via </w:t>
      </w:r>
      <w:r w:rsidR="006433F2">
        <w:t>your vessel’s configuration file.</w:t>
      </w:r>
    </w:p>
    <w:p w14:paraId="56D3E148" w14:textId="77777777" w:rsidR="005F6F34" w:rsidRDefault="005F6F34" w:rsidP="005F6F34">
      <w:pPr>
        <w:jc w:val="both"/>
      </w:pPr>
    </w:p>
    <w:p w14:paraId="19766D36" w14:textId="77777777" w:rsidR="005F6F34" w:rsidRDefault="005F6F34" w:rsidP="005F6F34">
      <w:pPr>
        <w:ind w:left="360"/>
        <w:jc w:val="both"/>
      </w:pPr>
    </w:p>
    <w:p w14:paraId="6F48733A" w14:textId="77777777" w:rsidR="005F6F34" w:rsidRDefault="00212FE8" w:rsidP="005F6F34">
      <w:pPr>
        <w:ind w:left="360"/>
        <w:jc w:val="center"/>
      </w:pPr>
      <w:r>
        <w:lastRenderedPageBreak/>
        <w:pict w14:anchorId="189C06DF">
          <v:shape id="_x0000_i1044" type="#_x0000_t75" style="width:261pt;height:169.2pt">
            <v:imagedata r:id="rId52" o:title="XR5 Secondary HUD 3"/>
          </v:shape>
        </w:pict>
      </w:r>
    </w:p>
    <w:p w14:paraId="49796444" w14:textId="77777777" w:rsidR="005F6F34" w:rsidRDefault="005F6F34" w:rsidP="005F6F34">
      <w:pPr>
        <w:ind w:left="360"/>
        <w:jc w:val="center"/>
      </w:pPr>
    </w:p>
    <w:p w14:paraId="510869A1" w14:textId="77777777" w:rsidR="005F6F34" w:rsidRDefault="005F6F34" w:rsidP="005F6F34">
      <w:pPr>
        <w:ind w:left="360"/>
        <w:jc w:val="center"/>
        <w:rPr>
          <w:i/>
          <w:sz w:val="24"/>
        </w:rPr>
      </w:pPr>
      <w:r w:rsidRPr="005F6F34">
        <w:rPr>
          <w:i/>
          <w:sz w:val="24"/>
        </w:rPr>
        <w:t>Default Secondary HUD Mode 3</w:t>
      </w:r>
    </w:p>
    <w:p w14:paraId="4AC93907" w14:textId="77777777" w:rsidR="005F6F34" w:rsidRDefault="005F6F34" w:rsidP="005F6F34">
      <w:pPr>
        <w:ind w:left="360"/>
        <w:jc w:val="center"/>
        <w:rPr>
          <w:i/>
          <w:sz w:val="24"/>
        </w:rPr>
      </w:pPr>
    </w:p>
    <w:p w14:paraId="249D9ED5" w14:textId="45B3BE57" w:rsidR="005F6F34" w:rsidRPr="001F7436" w:rsidRDefault="00281EDB" w:rsidP="00EF6E3F">
      <w:pPr>
        <w:ind w:left="360"/>
        <w:jc w:val="both"/>
        <w:rPr>
          <w:szCs w:val="20"/>
        </w:rPr>
      </w:pPr>
      <w:r>
        <w:rPr>
          <w:i/>
          <w:szCs w:val="20"/>
        </w:rPr>
        <w:t>B</w:t>
      </w:r>
      <w:r w:rsidR="00EE2A47">
        <w:rPr>
          <w:i/>
          <w:szCs w:val="20"/>
        </w:rPr>
        <w:t>y default</w:t>
      </w:r>
      <w:r w:rsidR="00B436EB">
        <w:rPr>
          <w:i/>
          <w:szCs w:val="20"/>
        </w:rPr>
        <w:t>,</w:t>
      </w:r>
      <w:r w:rsidR="00EE2A47">
        <w:rPr>
          <w:i/>
          <w:szCs w:val="20"/>
        </w:rPr>
        <w:t xml:space="preserve"> the five </w:t>
      </w:r>
      <w:r w:rsidR="000D5477">
        <w:rPr>
          <w:i/>
          <w:szCs w:val="20"/>
        </w:rPr>
        <w:t>secondary HUD modes are configured for (1) reentry, (2) ascent, (3) atmospheric flight, (4) docking, and (5) on-orbit operations.  Y</w:t>
      </w:r>
      <w:r w:rsidR="005F6F34" w:rsidRPr="000D5477">
        <w:rPr>
          <w:i/>
          <w:szCs w:val="20"/>
        </w:rPr>
        <w:t xml:space="preserve">ou </w:t>
      </w:r>
      <w:r w:rsidR="00425E07">
        <w:rPr>
          <w:i/>
          <w:szCs w:val="20"/>
        </w:rPr>
        <w:t xml:space="preserve">may </w:t>
      </w:r>
      <w:r w:rsidR="005F6F34" w:rsidRPr="000D5477">
        <w:rPr>
          <w:i/>
          <w:szCs w:val="20"/>
        </w:rPr>
        <w:t xml:space="preserve">customize all five secondary HUD modes by specifying which data fields to display </w:t>
      </w:r>
      <w:r w:rsidR="005C2421" w:rsidRPr="000D5477">
        <w:rPr>
          <w:i/>
          <w:szCs w:val="20"/>
        </w:rPr>
        <w:t xml:space="preserve">for each mode </w:t>
      </w:r>
      <w:r w:rsidR="005F6F34" w:rsidRPr="000D5477">
        <w:rPr>
          <w:i/>
          <w:szCs w:val="20"/>
        </w:rPr>
        <w:t xml:space="preserve">as well as the color and transparency settings </w:t>
      </w:r>
      <w:r w:rsidR="00C86654" w:rsidRPr="000D5477">
        <w:rPr>
          <w:i/>
          <w:szCs w:val="20"/>
        </w:rPr>
        <w:t xml:space="preserve">for each mode </w:t>
      </w:r>
      <w:r w:rsidR="005F6F34" w:rsidRPr="000D5477">
        <w:rPr>
          <w:i/>
          <w:szCs w:val="20"/>
        </w:rPr>
        <w:t xml:space="preserve">in </w:t>
      </w:r>
      <w:r w:rsidR="001F7436">
        <w:rPr>
          <w:i/>
          <w:szCs w:val="20"/>
        </w:rPr>
        <w:t xml:space="preserve">your XR vessel’s configuration file (e.g., </w:t>
      </w:r>
      <w:r w:rsidR="00BC776F">
        <w:rPr>
          <w:rFonts w:ascii="Courier New" w:hAnsi="Courier New"/>
          <w:szCs w:val="20"/>
        </w:rPr>
        <w:t>XR5VanguardPrefs</w:t>
      </w:r>
      <w:r w:rsidR="005F6F34" w:rsidRPr="000D5477">
        <w:rPr>
          <w:rFonts w:ascii="Courier New" w:hAnsi="Courier New"/>
          <w:szCs w:val="20"/>
        </w:rPr>
        <w:t>.cfg</w:t>
      </w:r>
      <w:r w:rsidR="001F7436">
        <w:rPr>
          <w:i/>
          <w:szCs w:val="20"/>
        </w:rPr>
        <w:t>)</w:t>
      </w:r>
      <w:r w:rsidR="001F7436">
        <w:rPr>
          <w:szCs w:val="20"/>
        </w:rPr>
        <w:t>.</w:t>
      </w:r>
    </w:p>
    <w:p w14:paraId="4DE30A53" w14:textId="77777777" w:rsidR="00D3470B" w:rsidRDefault="00D3470B" w:rsidP="00ED4364">
      <w:pPr>
        <w:jc w:val="both"/>
      </w:pPr>
    </w:p>
    <w:p w14:paraId="1A0FEDCB" w14:textId="1B99F044" w:rsidR="00D3470B" w:rsidRDefault="00D3470B" w:rsidP="00ED4364">
      <w:pPr>
        <w:numPr>
          <w:ilvl w:val="0"/>
          <w:numId w:val="12"/>
        </w:numPr>
        <w:jc w:val="both"/>
      </w:pPr>
      <w:r>
        <w:t>You will notice the fuel flow and, correspondingly, the thrust for the SCRAM engines</w:t>
      </w:r>
      <w:r w:rsidR="00B436EB">
        <w:t>,</w:t>
      </w:r>
      <w:r>
        <w:t xml:space="preserve"> increase as velocity increases up until the fuel flow reaches the maximum flow rate.  The flow rate determines the maximum amount of </w:t>
      </w:r>
      <w:r w:rsidR="00183134">
        <w:t xml:space="preserve">fuel the engine can burn, and therefore the maximum </w:t>
      </w:r>
      <w:r>
        <w:t>thrust the engine can produce.</w:t>
      </w:r>
    </w:p>
    <w:p w14:paraId="70223DD7" w14:textId="77777777" w:rsidR="00D3470B" w:rsidRDefault="00D3470B" w:rsidP="00ED4364">
      <w:pPr>
        <w:jc w:val="both"/>
      </w:pPr>
    </w:p>
    <w:p w14:paraId="6CAB4AAD" w14:textId="77777777" w:rsidR="00D3470B" w:rsidRDefault="00D3470B" w:rsidP="00ED4364">
      <w:pPr>
        <w:numPr>
          <w:ilvl w:val="0"/>
          <w:numId w:val="12"/>
        </w:numPr>
        <w:jc w:val="both"/>
      </w:pPr>
      <w:r>
        <w:t>You will also notice as speed increases the SCRAM TSFC (</w:t>
      </w:r>
      <w:r w:rsidRPr="00E324AB">
        <w:rPr>
          <w:i/>
        </w:rPr>
        <w:t>Thrust-Specific Fuel Consumption</w:t>
      </w:r>
      <w:r>
        <w:t xml:space="preserve">) will go down, which means the engines are being more efficient.  As speed increases beyond </w:t>
      </w:r>
      <w:r w:rsidR="003B6F3D">
        <w:t>Mach</w:t>
      </w:r>
      <w:r>
        <w:t xml:space="preserve"> </w:t>
      </w:r>
      <w:r w:rsidR="006517FE">
        <w:t>7-</w:t>
      </w:r>
      <w:r w:rsidR="00D657D0">
        <w:t>9</w:t>
      </w:r>
      <w:r>
        <w:t xml:space="preserve">, however, engine efficiency will gradually decrease.  This is normal and </w:t>
      </w:r>
      <w:r w:rsidR="0063685F">
        <w:t xml:space="preserve">is due to a combination of two </w:t>
      </w:r>
      <w:r w:rsidR="00C354EC">
        <w:t>factors</w:t>
      </w:r>
      <w:r w:rsidR="0063685F">
        <w:t xml:space="preserve">: 1) </w:t>
      </w:r>
      <w:r>
        <w:t xml:space="preserve">the </w:t>
      </w:r>
      <w:r w:rsidR="008F7117">
        <w:t>shape and design of the engine</w:t>
      </w:r>
      <w:r w:rsidR="00A60CA8">
        <w:t>s</w:t>
      </w:r>
      <w:r w:rsidR="0063685F">
        <w:t xml:space="preserve">, </w:t>
      </w:r>
      <w:r w:rsidR="0063685F">
        <w:lastRenderedPageBreak/>
        <w:t xml:space="preserve">and 2) the </w:t>
      </w:r>
      <w:r w:rsidR="00C0345B">
        <w:t xml:space="preserve">decreasing </w:t>
      </w:r>
      <w:r w:rsidR="008F7117">
        <w:t xml:space="preserve">delta between the compressed </w:t>
      </w:r>
      <w:r w:rsidR="0074165E">
        <w:t>free</w:t>
      </w:r>
      <w:r w:rsidR="008F7117">
        <w:t xml:space="preserve">stream temperature and the </w:t>
      </w:r>
      <w:r w:rsidR="008D754A">
        <w:t xml:space="preserve">SCRAM </w:t>
      </w:r>
      <w:r w:rsidR="008F7117">
        <w:t>burner temperature as velocity increases.</w:t>
      </w:r>
    </w:p>
    <w:p w14:paraId="025CCC82" w14:textId="77777777" w:rsidR="00D3470B" w:rsidRDefault="00D3470B" w:rsidP="00ED4364">
      <w:pPr>
        <w:jc w:val="both"/>
      </w:pPr>
    </w:p>
    <w:p w14:paraId="3D1E3BDE" w14:textId="621C4C4C" w:rsidR="00D3470B" w:rsidRDefault="00D3470B" w:rsidP="00ED4364">
      <w:pPr>
        <w:numPr>
          <w:ilvl w:val="0"/>
          <w:numId w:val="12"/>
        </w:numPr>
        <w:jc w:val="both"/>
      </w:pPr>
      <w:r>
        <w:t>Use elevator trim (</w:t>
      </w:r>
      <w:r w:rsidRPr="00AA5D3E">
        <w:rPr>
          <w:i/>
        </w:rPr>
        <w:t>CTRL-,</w:t>
      </w:r>
      <w:r>
        <w:t xml:space="preserve"> and </w:t>
      </w:r>
      <w:r w:rsidRPr="00AA5D3E">
        <w:rPr>
          <w:i/>
        </w:rPr>
        <w:t>CTRL-.</w:t>
      </w:r>
      <w:r w:rsidR="00F24BE8">
        <w:t xml:space="preserve"> or </w:t>
      </w:r>
      <w:r w:rsidR="00F24BE8" w:rsidRPr="00AA5D3E">
        <w:rPr>
          <w:i/>
        </w:rPr>
        <w:t>INS</w:t>
      </w:r>
      <w:r w:rsidR="00F24BE8">
        <w:t xml:space="preserve"> and </w:t>
      </w:r>
      <w:smartTag w:uri="urn:schemas-microsoft-com:office:smarttags" w:element="place">
        <w:smartTag w:uri="urn:schemas-microsoft-com:office:smarttags" w:element="State">
          <w:r w:rsidR="00F24BE8" w:rsidRPr="00AA5D3E">
            <w:rPr>
              <w:i/>
            </w:rPr>
            <w:t>DEL</w:t>
          </w:r>
        </w:smartTag>
      </w:smartTag>
      <w:r>
        <w:t>) to maintain a smooth, gradual ascent as you accelerate.  Adjust ascent rate to keep dynamic pressure around 10 kPa.  Try to fly smoothly by making small adjustments to the elevator trim.  As your velocity and altitude increase, adjust your ascent rate to keep lowering dynamic pressure gradually below 10 kPa down to about 4 kPa.  For optimum efficiency</w:t>
      </w:r>
      <w:r w:rsidR="00B436EB">
        <w:t>,</w:t>
      </w:r>
      <w:r>
        <w:t xml:space="preserve"> you want to have enough oxygen for the SCRAM engines to operate at peak thrust but still have </w:t>
      </w:r>
      <w:r w:rsidR="009B7635">
        <w:t>minimal extra</w:t>
      </w:r>
      <w:r>
        <w:t xml:space="preserve"> air resistance</w:t>
      </w:r>
      <w:r w:rsidR="00641A67">
        <w:t>.</w:t>
      </w:r>
    </w:p>
    <w:p w14:paraId="4BEB86AC" w14:textId="77777777" w:rsidR="0019684F" w:rsidRDefault="0019684F" w:rsidP="00ED4364">
      <w:pPr>
        <w:jc w:val="both"/>
      </w:pPr>
    </w:p>
    <w:p w14:paraId="259A48DB" w14:textId="77777777" w:rsidR="009C622A" w:rsidRDefault="00212FE8" w:rsidP="009C622A">
      <w:r>
        <w:pict w14:anchorId="34C06451">
          <v:shape id="_x0000_i1045" type="#_x0000_t75" style="width:6in;height:269.4pt">
            <v:imagedata r:id="rId53" o:title="xr2_scram_ascent"/>
          </v:shape>
        </w:pict>
      </w:r>
    </w:p>
    <w:p w14:paraId="2AE9C144" w14:textId="77777777" w:rsidR="009C622A" w:rsidRDefault="009C622A" w:rsidP="009C622A"/>
    <w:p w14:paraId="64A82105" w14:textId="77777777" w:rsidR="009C622A" w:rsidRDefault="008A5CBF" w:rsidP="009C622A">
      <w:pPr>
        <w:jc w:val="center"/>
        <w:rPr>
          <w:i/>
          <w:sz w:val="24"/>
        </w:rPr>
      </w:pPr>
      <w:r>
        <w:rPr>
          <w:i/>
          <w:sz w:val="24"/>
        </w:rPr>
        <w:t xml:space="preserve">XR2 Ravenstar </w:t>
      </w:r>
      <w:r w:rsidR="009C622A">
        <w:rPr>
          <w:i/>
          <w:sz w:val="24"/>
        </w:rPr>
        <w:t>on</w:t>
      </w:r>
      <w:r w:rsidR="009C622A" w:rsidRPr="00152774">
        <w:rPr>
          <w:i/>
          <w:sz w:val="24"/>
        </w:rPr>
        <w:t xml:space="preserve"> SCRAM Ascent</w:t>
      </w:r>
    </w:p>
    <w:p w14:paraId="2107BC6C" w14:textId="77777777" w:rsidR="009C622A" w:rsidRDefault="009C622A" w:rsidP="009C622A"/>
    <w:p w14:paraId="40D43B86" w14:textId="77777777" w:rsidR="004550F9" w:rsidRDefault="004550F9" w:rsidP="009C622A"/>
    <w:p w14:paraId="28FC57AD" w14:textId="47CF6979" w:rsidR="00D3470B" w:rsidRDefault="00D3470B" w:rsidP="00142A31">
      <w:pPr>
        <w:numPr>
          <w:ilvl w:val="0"/>
          <w:numId w:val="12"/>
        </w:numPr>
        <w:jc w:val="both"/>
      </w:pPr>
      <w:r>
        <w:lastRenderedPageBreak/>
        <w:t>If you fly your ascent correctly</w:t>
      </w:r>
      <w:r w:rsidR="004550F9">
        <w:t xml:space="preserve"> (</w:t>
      </w:r>
      <w:r w:rsidR="00101CF7">
        <w:t>and assuming no payload</w:t>
      </w:r>
      <w:r w:rsidR="004550F9">
        <w:t>)</w:t>
      </w:r>
      <w:r w:rsidR="000E3F6C">
        <w:t>,</w:t>
      </w:r>
      <w:r w:rsidR="00101CF7">
        <w:t xml:space="preserve"> </w:t>
      </w:r>
      <w:r>
        <w:t xml:space="preserve">at about 60 km you should reach </w:t>
      </w:r>
      <w:r w:rsidR="003B6F3D">
        <w:t>Mach</w:t>
      </w:r>
      <w:r>
        <w:t xml:space="preserve"> </w:t>
      </w:r>
      <w:r w:rsidR="00454F84">
        <w:t>20</w:t>
      </w:r>
      <w:r>
        <w:t xml:space="preserve">+ before the SCRAM engines </w:t>
      </w:r>
      <w:r w:rsidR="00D51965">
        <w:t xml:space="preserve">approach </w:t>
      </w:r>
      <w:r>
        <w:t>their thermal limit or run out of fuel, with ~60% main fuel remaining (with the default fu</w:t>
      </w:r>
      <w:r w:rsidR="00960352">
        <w:t xml:space="preserve">el ISP settings).  </w:t>
      </w:r>
      <w:r>
        <w:t xml:space="preserve">You may want to keep a few percent of your </w:t>
      </w:r>
      <w:r w:rsidR="003829EA">
        <w:t>SCRAM</w:t>
      </w:r>
      <w:r>
        <w:t xml:space="preserve"> fuel in reserve in case you need it </w:t>
      </w:r>
      <w:r w:rsidR="00F10986">
        <w:t xml:space="preserve">later </w:t>
      </w:r>
      <w:r>
        <w:t xml:space="preserve">during reentry if you are short of the base by a few hundred </w:t>
      </w:r>
      <w:r w:rsidR="0029037D">
        <w:t>kilometers</w:t>
      </w:r>
      <w:r>
        <w:t xml:space="preserve">.  If that occurs, remember to engage the SCRAM engines at velocities greater than </w:t>
      </w:r>
      <w:r w:rsidR="003B6F3D">
        <w:t>Mach</w:t>
      </w:r>
      <w:r>
        <w:t xml:space="preserve"> </w:t>
      </w:r>
      <w:r w:rsidR="00387AC8">
        <w:t>4</w:t>
      </w:r>
      <w:r>
        <w:t xml:space="preserve">, and preferably </w:t>
      </w:r>
      <w:r w:rsidR="003F7673">
        <w:t xml:space="preserve">about </w:t>
      </w:r>
      <w:r w:rsidR="003B6F3D">
        <w:t>Mach</w:t>
      </w:r>
      <w:r>
        <w:t xml:space="preserve"> </w:t>
      </w:r>
      <w:r w:rsidR="0081469C">
        <w:t>7-</w:t>
      </w:r>
      <w:r w:rsidR="00387AC8">
        <w:t>9</w:t>
      </w:r>
      <w:r>
        <w:t xml:space="preserve">; below </w:t>
      </w:r>
      <w:r w:rsidR="003B6F3D">
        <w:t>Mach</w:t>
      </w:r>
      <w:r>
        <w:t xml:space="preserve"> </w:t>
      </w:r>
      <w:r w:rsidR="00387AC8">
        <w:t>4</w:t>
      </w:r>
      <w:r w:rsidR="002B0491">
        <w:t>,</w:t>
      </w:r>
      <w:r>
        <w:t xml:space="preserve"> the TSFC is much higher because the engines make much less thrust for a given amount of fuel.  The engines operate at peak efficiency </w:t>
      </w:r>
      <w:r w:rsidR="00162233">
        <w:t xml:space="preserve">around </w:t>
      </w:r>
      <w:r w:rsidR="003B6F3D">
        <w:t>Mach</w:t>
      </w:r>
      <w:r w:rsidR="00162233">
        <w:t xml:space="preserve"> </w:t>
      </w:r>
      <w:r w:rsidR="00FD6327">
        <w:t>7-</w:t>
      </w:r>
      <w:r w:rsidR="00162233">
        <w:t>9</w:t>
      </w:r>
      <w:r>
        <w:t>.</w:t>
      </w:r>
    </w:p>
    <w:p w14:paraId="73BC5313" w14:textId="77777777" w:rsidR="00D3470B" w:rsidRDefault="00D3470B" w:rsidP="00142A31">
      <w:pPr>
        <w:jc w:val="both"/>
      </w:pPr>
    </w:p>
    <w:p w14:paraId="1ACBE7D5" w14:textId="77777777" w:rsidR="00D3470B" w:rsidRDefault="00D3470B" w:rsidP="00142A31">
      <w:pPr>
        <w:numPr>
          <w:ilvl w:val="0"/>
          <w:numId w:val="12"/>
        </w:numPr>
        <w:jc w:val="both"/>
      </w:pPr>
      <w:r>
        <w:t xml:space="preserve">Once you shut down the SCRAM engines, </w:t>
      </w:r>
      <w:r w:rsidR="00AC6C3C" w:rsidRPr="00AC6C3C">
        <w:rPr>
          <w:b/>
        </w:rPr>
        <w:t>close the scram doors</w:t>
      </w:r>
      <w:r w:rsidRPr="00AC6C3C">
        <w:rPr>
          <w:b/>
        </w:rPr>
        <w:t>!</w:t>
      </w:r>
      <w:r>
        <w:t xml:space="preserve">  </w:t>
      </w:r>
      <w:r w:rsidR="00371D69">
        <w:t xml:space="preserve"> (</w:t>
      </w:r>
      <w:r w:rsidR="00371D69" w:rsidRPr="000F6507">
        <w:rPr>
          <w:i/>
        </w:rPr>
        <w:t>CTRL-G</w:t>
      </w:r>
      <w:r w:rsidR="00371D69">
        <w:t xml:space="preserve">, or use the switch on the upper panel.)  </w:t>
      </w:r>
      <w:r>
        <w:t xml:space="preserve">If you don't do this </w:t>
      </w:r>
      <w:r w:rsidR="00895DDA">
        <w:t xml:space="preserve">and you engage the main engines, </w:t>
      </w:r>
      <w:r>
        <w:t xml:space="preserve">the SCRAM engines will begin to overheat because the temperature of the diffuser (which compresses the incoming air) is directly proportional on the velocity of the </w:t>
      </w:r>
      <w:r w:rsidR="002377F7">
        <w:t>free</w:t>
      </w:r>
      <w:r>
        <w:t xml:space="preserve">stream.  Overheating the SCRAM engines may damage them or even destroy the ship </w:t>
      </w:r>
      <w:r w:rsidR="00632F0F">
        <w:t>if you overheat them too much!</w:t>
      </w:r>
    </w:p>
    <w:p w14:paraId="1B898776" w14:textId="77777777" w:rsidR="00D3470B" w:rsidRDefault="00D3470B" w:rsidP="00142A31">
      <w:pPr>
        <w:jc w:val="both"/>
      </w:pPr>
    </w:p>
    <w:p w14:paraId="061E6C5F" w14:textId="77777777" w:rsidR="00BE3BB6" w:rsidRDefault="00D3470B" w:rsidP="00142A31">
      <w:pPr>
        <w:numPr>
          <w:ilvl w:val="0"/>
          <w:numId w:val="12"/>
        </w:numPr>
        <w:jc w:val="both"/>
      </w:pPr>
      <w:r>
        <w:t>After you close the SCRAM doors</w:t>
      </w:r>
      <w:r w:rsidR="00F01FF6">
        <w:t>,</w:t>
      </w:r>
      <w:r>
        <w:t xml:space="preserve"> push the main engines to full power and pitch up about 10 degrees initially.  Then adjust pitch to enter your desired orbit as you ascend smoothly.  </w:t>
      </w:r>
      <w:r w:rsidR="00BE3BB6">
        <w:t xml:space="preserve">Once your apoapsis altitude (ApA on the Orbiter MFD) reaches 200 km, shut down the main engines.  Note that you are not in orbit yet, but you have to wait until you reach apoapsis </w:t>
      </w:r>
      <w:r w:rsidR="00F01FF6">
        <w:t>(the “</w:t>
      </w:r>
      <w:smartTag w:uri="urn:schemas-microsoft-com:office:smarttags" w:element="place">
        <w:smartTag w:uri="urn:schemas-microsoft-com:office:smarttags" w:element="City">
          <w:r w:rsidR="00F01FF6">
            <w:t>high point</w:t>
          </w:r>
        </w:smartTag>
      </w:smartTag>
      <w:r w:rsidR="00F01FF6">
        <w:t xml:space="preserve">” of your orbit) </w:t>
      </w:r>
      <w:r w:rsidR="00BE3BB6">
        <w:t xml:space="preserve">before burning your main engines again to raise </w:t>
      </w:r>
      <w:r w:rsidR="000F3D39">
        <w:t>your periapsis (</w:t>
      </w:r>
      <w:r w:rsidR="00BE3BB6">
        <w:t xml:space="preserve">the </w:t>
      </w:r>
      <w:r w:rsidR="000F3D39">
        <w:t>“low point”</w:t>
      </w:r>
      <w:r w:rsidR="00BE3BB6">
        <w:t xml:space="preserve"> of your orbit</w:t>
      </w:r>
      <w:r w:rsidR="000F3D39">
        <w:t>)</w:t>
      </w:r>
      <w:r w:rsidR="00BE3BB6">
        <w:t>.</w:t>
      </w:r>
    </w:p>
    <w:p w14:paraId="58303C52" w14:textId="77777777" w:rsidR="00BE3BB6" w:rsidRDefault="00BE3BB6" w:rsidP="00BE3BB6">
      <w:pPr>
        <w:jc w:val="both"/>
      </w:pPr>
    </w:p>
    <w:p w14:paraId="4D86FE63" w14:textId="54B6145E" w:rsidR="00D3470B" w:rsidRDefault="00D3470B" w:rsidP="00142A31">
      <w:pPr>
        <w:numPr>
          <w:ilvl w:val="0"/>
          <w:numId w:val="12"/>
        </w:numPr>
        <w:jc w:val="both"/>
      </w:pPr>
      <w:r>
        <w:lastRenderedPageBreak/>
        <w:t>Deploy the radiator (</w:t>
      </w:r>
      <w:r w:rsidR="005D5C58">
        <w:rPr>
          <w:i/>
        </w:rPr>
        <w:t>ALT</w:t>
      </w:r>
      <w:r w:rsidRPr="00063306">
        <w:rPr>
          <w:i/>
        </w:rPr>
        <w:t>-</w:t>
      </w:r>
      <w:r w:rsidR="00732791">
        <w:rPr>
          <w:i/>
        </w:rPr>
        <w:t>R</w:t>
      </w:r>
      <w:r>
        <w:t>, or use the green button the main panel or the switch on the upper panel) and re-center the elevator trim (</w:t>
      </w:r>
      <w:r w:rsidRPr="00063306">
        <w:rPr>
          <w:i/>
        </w:rPr>
        <w:t>CTRL-.</w:t>
      </w:r>
      <w:r>
        <w:t xml:space="preserve"> or click on the elevator trim area on the panel).  Once the radiator is fully deployed</w:t>
      </w:r>
      <w:r w:rsidR="00E31B3D">
        <w:t>,</w:t>
      </w:r>
      <w:r>
        <w:t xml:space="preserve"> the green </w:t>
      </w:r>
      <w:r w:rsidRPr="000827D9">
        <w:rPr>
          <w:i/>
        </w:rPr>
        <w:t>RAD DEPLOY</w:t>
      </w:r>
      <w:r>
        <w:t xml:space="preserve"> light will come on.  Switch </w:t>
      </w:r>
      <w:r w:rsidRPr="008C0D76">
        <w:rPr>
          <w:i/>
        </w:rPr>
        <w:t>AF CTRL</w:t>
      </w:r>
      <w:r>
        <w:t xml:space="preserve"> to </w:t>
      </w:r>
      <w:r w:rsidRPr="008C0D76">
        <w:rPr>
          <w:i/>
        </w:rPr>
        <w:t>OFF</w:t>
      </w:r>
      <w:r>
        <w:t xml:space="preserve"> and shut down the APU to conserve its fuel (</w:t>
      </w:r>
      <w:r w:rsidRPr="00063306">
        <w:rPr>
          <w:i/>
        </w:rPr>
        <w:t>CTRL-A</w:t>
      </w:r>
      <w:r>
        <w:t>, or click the APU button).</w:t>
      </w:r>
    </w:p>
    <w:p w14:paraId="4EDA0BAF" w14:textId="77777777" w:rsidR="00BE3BB6" w:rsidRDefault="00BE3BB6" w:rsidP="00BE3BB6">
      <w:pPr>
        <w:ind w:left="360"/>
        <w:jc w:val="both"/>
      </w:pPr>
    </w:p>
    <w:p w14:paraId="1DFF0BBF" w14:textId="77777777" w:rsidR="00BE3BB6" w:rsidRDefault="00BE3BB6" w:rsidP="00BE3BB6">
      <w:pPr>
        <w:numPr>
          <w:ilvl w:val="0"/>
          <w:numId w:val="12"/>
        </w:numPr>
        <w:jc w:val="both"/>
      </w:pPr>
      <w:r>
        <w:t xml:space="preserve">It will take </w:t>
      </w:r>
      <w:r w:rsidR="005E080B">
        <w:t xml:space="preserve">up to </w:t>
      </w:r>
      <w:r>
        <w:t>45 minutes in real-time to reach your apoapsis (which is the point where your vertical speed goes from positive to zero to negative).  You can use accelerated time (</w:t>
      </w:r>
      <w:r w:rsidRPr="00BE3BB6">
        <w:rPr>
          <w:b/>
        </w:rPr>
        <w:t>T</w:t>
      </w:r>
      <w:r>
        <w:t xml:space="preserve"> and </w:t>
      </w:r>
      <w:r w:rsidRPr="00BE3BB6">
        <w:rPr>
          <w:b/>
        </w:rPr>
        <w:t>R</w:t>
      </w:r>
      <w:r>
        <w:t xml:space="preserve"> keys) to speed up the process.</w:t>
      </w:r>
    </w:p>
    <w:p w14:paraId="5C7269B0" w14:textId="77777777" w:rsidR="00BE3BB6" w:rsidRDefault="00BE3BB6" w:rsidP="00BE3BB6">
      <w:pPr>
        <w:jc w:val="both"/>
      </w:pPr>
    </w:p>
    <w:p w14:paraId="2C4D73D5" w14:textId="77777777" w:rsidR="00BE3BB6" w:rsidRDefault="00BE3BB6" w:rsidP="00BE3BB6">
      <w:pPr>
        <w:numPr>
          <w:ilvl w:val="0"/>
          <w:numId w:val="12"/>
        </w:numPr>
        <w:jc w:val="both"/>
      </w:pPr>
      <w:r>
        <w:t>As you approach apoapsis, engage the PROGRADE autopilot (</w:t>
      </w:r>
      <w:r w:rsidRPr="00BE3BB6">
        <w:rPr>
          <w:b/>
        </w:rPr>
        <w:t>[</w:t>
      </w:r>
      <w:r>
        <w:t xml:space="preserve"> key, or use the </w:t>
      </w:r>
      <w:r>
        <w:rPr>
          <w:i/>
        </w:rPr>
        <w:t xml:space="preserve">Prograde </w:t>
      </w:r>
      <w:r>
        <w:t>autopilot button on the main panel) and engage the main engines</w:t>
      </w:r>
      <w:r w:rsidR="00904241">
        <w:t xml:space="preserve"> gradually</w:t>
      </w:r>
      <w:r w:rsidR="008D29CD">
        <w:t xml:space="preserve"> </w:t>
      </w:r>
      <w:r w:rsidR="008D29CD" w:rsidRPr="008D29CD">
        <w:rPr>
          <w:i/>
        </w:rPr>
        <w:t>just before</w:t>
      </w:r>
      <w:r w:rsidR="008D29CD">
        <w:t xml:space="preserve"> you reach apoapsis</w:t>
      </w:r>
      <w:r w:rsidR="00904241">
        <w:t>: t</w:t>
      </w:r>
      <w:r>
        <w:t xml:space="preserve">his will raise the low point of your orbit.  Be careful to not engage your main engines too soon or you will raise your </w:t>
      </w:r>
      <w:r>
        <w:rPr>
          <w:i/>
        </w:rPr>
        <w:t xml:space="preserve">apoapsis </w:t>
      </w:r>
      <w:r>
        <w:t xml:space="preserve">(the </w:t>
      </w:r>
      <w:smartTag w:uri="urn:schemas-microsoft-com:office:smarttags" w:element="place">
        <w:smartTag w:uri="urn:schemas-microsoft-com:office:smarttags" w:element="City">
          <w:r>
            <w:rPr>
              <w:i/>
            </w:rPr>
            <w:t xml:space="preserve">high </w:t>
          </w:r>
          <w:r>
            <w:t>point</w:t>
          </w:r>
        </w:smartTag>
      </w:smartTag>
      <w:r>
        <w:t xml:space="preserve"> of your orbit) as well, which is not what you want!  Once your periapsis (PeA on your Orbit MFD) reaches 200 km, cut your main engines.</w:t>
      </w:r>
      <w:r w:rsidR="00B74F72">
        <w:t xml:space="preserve">  </w:t>
      </w:r>
    </w:p>
    <w:p w14:paraId="326185A0" w14:textId="77777777" w:rsidR="00BE3BB6" w:rsidRDefault="00BE3BB6" w:rsidP="00BE3BB6">
      <w:pPr>
        <w:jc w:val="both"/>
      </w:pPr>
    </w:p>
    <w:p w14:paraId="62501D65" w14:textId="0A13AF3B" w:rsidR="00BE3BB6" w:rsidRDefault="00B74F72" w:rsidP="00B74F72">
      <w:pPr>
        <w:jc w:val="both"/>
      </w:pPr>
      <w:r>
        <w:t>At this point</w:t>
      </w:r>
      <w:r w:rsidR="002D3686">
        <w:t xml:space="preserve">, </w:t>
      </w:r>
      <w:r>
        <w:t>i</w:t>
      </w:r>
      <w:r w:rsidR="00BE3BB6">
        <w:t xml:space="preserve">f you've done everything correctly you should be </w:t>
      </w:r>
      <w:r>
        <w:t xml:space="preserve">in a </w:t>
      </w:r>
      <w:r w:rsidR="000F4E2B">
        <w:t xml:space="preserve">stable </w:t>
      </w:r>
      <w:r w:rsidR="00BE3BB6">
        <w:t>200x200 km orbit.</w:t>
      </w:r>
      <w:r w:rsidR="00724152">
        <w:t xml:space="preserve">  Congratulations</w:t>
      </w:r>
      <w:r w:rsidR="00BC3A8A">
        <w:t>, y</w:t>
      </w:r>
      <w:r w:rsidR="00724152">
        <w:t xml:space="preserve">ou </w:t>
      </w:r>
      <w:r w:rsidR="00BC3A8A">
        <w:t xml:space="preserve">have achieved </w:t>
      </w:r>
      <w:r w:rsidR="00724152">
        <w:t>orbit!</w:t>
      </w:r>
    </w:p>
    <w:p w14:paraId="36849677" w14:textId="77777777" w:rsidR="00D3470B" w:rsidRDefault="00D3470B" w:rsidP="00142A31">
      <w:pPr>
        <w:jc w:val="both"/>
      </w:pPr>
    </w:p>
    <w:p w14:paraId="178D26DA" w14:textId="77777777" w:rsidR="007D3829" w:rsidRDefault="00D3470B" w:rsidP="00142A31">
      <w:pPr>
        <w:jc w:val="both"/>
      </w:pPr>
      <w:r>
        <w:t>Or you can just forget finesse and run the main and SCRAM engines simultaneously during ascent a</w:t>
      </w:r>
      <w:r w:rsidR="008C0D76">
        <w:t xml:space="preserve">nd accelerate at </w:t>
      </w:r>
      <w:r w:rsidR="009D5D2A">
        <w:t>3</w:t>
      </w:r>
      <w:r w:rsidR="0036795C">
        <w:t xml:space="preserve">-5 </w:t>
      </w:r>
      <w:r w:rsidR="008C0D76">
        <w:t>Gs…</w:t>
      </w:r>
    </w:p>
    <w:p w14:paraId="1D1847F3" w14:textId="77777777" w:rsidR="008C0D76" w:rsidRDefault="008C0D76" w:rsidP="00D3470B"/>
    <w:p w14:paraId="478CE515" w14:textId="77777777" w:rsidR="008C0D76" w:rsidRDefault="008C0D76" w:rsidP="00D3470B"/>
    <w:p w14:paraId="033D2C20" w14:textId="77777777" w:rsidR="006D0FE1" w:rsidRDefault="00212FE8" w:rsidP="009C622A">
      <w:pPr>
        <w:jc w:val="center"/>
        <w:rPr>
          <w:szCs w:val="20"/>
        </w:rPr>
      </w:pPr>
      <w:r>
        <w:rPr>
          <w:szCs w:val="20"/>
        </w:rPr>
        <w:lastRenderedPageBreak/>
        <w:pict w14:anchorId="53D53FF5">
          <v:shape id="_x0000_i1046" type="#_x0000_t75" style="width:431.4pt;height:345pt">
            <v:imagedata r:id="rId54" o:title="XR5_docked_at_ISS"/>
          </v:shape>
        </w:pict>
      </w:r>
    </w:p>
    <w:p w14:paraId="5CD284C4" w14:textId="77777777" w:rsidR="006D0FE1" w:rsidRDefault="006D0FE1" w:rsidP="009C622A">
      <w:pPr>
        <w:jc w:val="center"/>
        <w:rPr>
          <w:szCs w:val="20"/>
        </w:rPr>
      </w:pPr>
    </w:p>
    <w:p w14:paraId="133C3571" w14:textId="77777777" w:rsidR="000936A5" w:rsidRDefault="00432765" w:rsidP="000936A5">
      <w:pPr>
        <w:jc w:val="center"/>
        <w:rPr>
          <w:szCs w:val="20"/>
        </w:rPr>
      </w:pPr>
      <w:r>
        <w:rPr>
          <w:i/>
          <w:sz w:val="24"/>
          <w:szCs w:val="20"/>
        </w:rPr>
        <w:t xml:space="preserve">XR5 </w:t>
      </w:r>
      <w:r w:rsidR="00471939">
        <w:rPr>
          <w:i/>
          <w:sz w:val="24"/>
          <w:szCs w:val="20"/>
        </w:rPr>
        <w:t>Vanguard</w:t>
      </w:r>
      <w:r w:rsidR="006D0FE1" w:rsidRPr="006D0FE1">
        <w:rPr>
          <w:i/>
          <w:sz w:val="24"/>
          <w:szCs w:val="20"/>
        </w:rPr>
        <w:t xml:space="preserve"> </w:t>
      </w:r>
      <w:r w:rsidR="00D926BD">
        <w:rPr>
          <w:i/>
          <w:sz w:val="24"/>
          <w:szCs w:val="20"/>
        </w:rPr>
        <w:t xml:space="preserve">Docked at the </w:t>
      </w:r>
      <w:r w:rsidR="006D0FE1" w:rsidRPr="006D0FE1">
        <w:rPr>
          <w:i/>
          <w:sz w:val="24"/>
          <w:szCs w:val="20"/>
        </w:rPr>
        <w:t>ISS</w:t>
      </w:r>
      <w:r w:rsidR="00401E32">
        <w:rPr>
          <w:szCs w:val="20"/>
        </w:rPr>
        <w:br w:type="page"/>
      </w:r>
      <w:r w:rsidR="00521AD2">
        <w:rPr>
          <w:szCs w:val="20"/>
        </w:rPr>
        <w:lastRenderedPageBreak/>
        <w:softHyphen/>
      </w:r>
      <w:r w:rsidR="00521AD2">
        <w:rPr>
          <w:szCs w:val="20"/>
        </w:rPr>
        <w:softHyphen/>
      </w:r>
    </w:p>
    <w:p w14:paraId="07DAD931" w14:textId="77777777" w:rsidR="003417A5" w:rsidRPr="003417A5" w:rsidRDefault="004E4E25" w:rsidP="005F6F34">
      <w:pPr>
        <w:jc w:val="both"/>
        <w:rPr>
          <w:szCs w:val="20"/>
        </w:rPr>
      </w:pPr>
      <w:bookmarkStart w:id="28" w:name="_Toc80454743"/>
      <w:r>
        <w:rPr>
          <w:rStyle w:val="Heading1Char"/>
        </w:rPr>
        <w:t xml:space="preserve">Fuel and Oxygen </w:t>
      </w:r>
      <w:r w:rsidR="003640C8">
        <w:rPr>
          <w:rStyle w:val="Heading1Char"/>
        </w:rPr>
        <w:t xml:space="preserve">Consumables </w:t>
      </w:r>
      <w:r>
        <w:rPr>
          <w:rStyle w:val="Heading1Char"/>
        </w:rPr>
        <w:t>Management</w:t>
      </w:r>
      <w:bookmarkEnd w:id="28"/>
    </w:p>
    <w:p w14:paraId="71CAD58F" w14:textId="77777777" w:rsidR="003417A5" w:rsidRPr="003417A5" w:rsidRDefault="003417A5" w:rsidP="005F6F34">
      <w:pPr>
        <w:jc w:val="both"/>
        <w:rPr>
          <w:szCs w:val="20"/>
        </w:rPr>
      </w:pPr>
    </w:p>
    <w:p w14:paraId="0D6FC7F6" w14:textId="77777777" w:rsidR="003417A5" w:rsidRPr="003417A5" w:rsidRDefault="00727E09" w:rsidP="005F6F34">
      <w:pPr>
        <w:jc w:val="both"/>
        <w:rPr>
          <w:szCs w:val="20"/>
        </w:rPr>
      </w:pPr>
      <w:r>
        <w:rPr>
          <w:szCs w:val="20"/>
        </w:rPr>
        <w:t xml:space="preserve">XR vessels support </w:t>
      </w:r>
      <w:r w:rsidR="002F107F">
        <w:rPr>
          <w:szCs w:val="20"/>
        </w:rPr>
        <w:t xml:space="preserve">built-in </w:t>
      </w:r>
      <w:r w:rsidR="003417A5" w:rsidRPr="003417A5">
        <w:rPr>
          <w:szCs w:val="20"/>
        </w:rPr>
        <w:t xml:space="preserve">refueling when you are docked with any vessel or landed on any </w:t>
      </w:r>
      <w:r w:rsidR="000C77B9">
        <w:rPr>
          <w:szCs w:val="20"/>
        </w:rPr>
        <w:t>planet or moon</w:t>
      </w:r>
      <w:r w:rsidR="00601C3A">
        <w:rPr>
          <w:szCs w:val="20"/>
        </w:rPr>
        <w:t>; no fuel MFD or other add-on is necessary</w:t>
      </w:r>
      <w:r w:rsidR="000C77B9">
        <w:rPr>
          <w:szCs w:val="20"/>
        </w:rPr>
        <w:t xml:space="preserve">.  Refueling and LOX </w:t>
      </w:r>
      <w:r w:rsidR="000C77B9" w:rsidRPr="000C77B9">
        <w:rPr>
          <w:i/>
          <w:szCs w:val="20"/>
        </w:rPr>
        <w:t>(</w:t>
      </w:r>
      <w:r w:rsidR="000C77B9">
        <w:rPr>
          <w:i/>
          <w:szCs w:val="20"/>
        </w:rPr>
        <w:t xml:space="preserve">Liquid Oxygen) </w:t>
      </w:r>
      <w:r w:rsidR="003417A5" w:rsidRPr="003417A5">
        <w:rPr>
          <w:szCs w:val="20"/>
        </w:rPr>
        <w:t>resupply settings are fully configurable</w:t>
      </w:r>
      <w:r w:rsidR="004A2030">
        <w:rPr>
          <w:szCs w:val="20"/>
        </w:rPr>
        <w:t xml:space="preserve"> via you’re your vessel’s configuration file (e.g., </w:t>
      </w:r>
      <w:r w:rsidR="00BC776F">
        <w:rPr>
          <w:rFonts w:ascii="Courier New" w:hAnsi="Courier New"/>
          <w:szCs w:val="20"/>
        </w:rPr>
        <w:t>XR5VanguardPrefs</w:t>
      </w:r>
      <w:r w:rsidR="003417A5" w:rsidRPr="000A1B87">
        <w:rPr>
          <w:rFonts w:ascii="Courier New" w:hAnsi="Courier New"/>
          <w:szCs w:val="20"/>
        </w:rPr>
        <w:t>.cfg</w:t>
      </w:r>
      <w:r w:rsidR="004A2030">
        <w:rPr>
          <w:szCs w:val="20"/>
        </w:rPr>
        <w:t>)</w:t>
      </w:r>
      <w:r w:rsidR="003417A5" w:rsidRPr="003417A5">
        <w:rPr>
          <w:szCs w:val="20"/>
        </w:rPr>
        <w:t xml:space="preserve">; the default configuration is to allow MAIN fuel refueling and </w:t>
      </w:r>
      <w:r w:rsidR="003223FF">
        <w:rPr>
          <w:szCs w:val="20"/>
        </w:rPr>
        <w:t>LOX</w:t>
      </w:r>
      <w:r w:rsidR="003417A5" w:rsidRPr="003417A5">
        <w:rPr>
          <w:szCs w:val="20"/>
        </w:rPr>
        <w:t xml:space="preserve"> resupply when docked with any vessel or landed on any planet or moon, but you may only resupply SCRAM and APU fuel when landed on Earth (since you only need significant amounts of SCRAM and APU fuel when in a</w:t>
      </w:r>
      <w:r w:rsidR="001827D9">
        <w:rPr>
          <w:szCs w:val="20"/>
        </w:rPr>
        <w:t>n</w:t>
      </w:r>
      <w:r w:rsidR="003417A5" w:rsidRPr="003417A5">
        <w:rPr>
          <w:szCs w:val="20"/>
        </w:rPr>
        <w:t xml:space="preserve"> atmosphere).  You may change any of this behavior as desired by editing the config file.  </w:t>
      </w:r>
    </w:p>
    <w:p w14:paraId="1456E955" w14:textId="77777777" w:rsidR="003417A5" w:rsidRPr="003417A5" w:rsidRDefault="003417A5" w:rsidP="005F6F34">
      <w:pPr>
        <w:jc w:val="both"/>
        <w:rPr>
          <w:szCs w:val="20"/>
        </w:rPr>
      </w:pPr>
    </w:p>
    <w:p w14:paraId="654227DC" w14:textId="77777777" w:rsidR="003417A5" w:rsidRPr="003417A5" w:rsidRDefault="003417A5" w:rsidP="005F6F34">
      <w:pPr>
        <w:jc w:val="both"/>
        <w:rPr>
          <w:szCs w:val="20"/>
        </w:rPr>
      </w:pPr>
      <w:r w:rsidRPr="003417A5">
        <w:rPr>
          <w:szCs w:val="20"/>
        </w:rPr>
        <w:t xml:space="preserve">To refuel or resupply you must be landed or docked </w:t>
      </w:r>
      <w:r w:rsidR="0080473E" w:rsidRPr="0080473E">
        <w:rPr>
          <w:szCs w:val="20"/>
          <w:u w:val="single"/>
        </w:rPr>
        <w:t>and</w:t>
      </w:r>
      <w:r w:rsidRPr="003417A5">
        <w:rPr>
          <w:szCs w:val="20"/>
        </w:rPr>
        <w:t xml:space="preserve"> your </w:t>
      </w:r>
      <w:r w:rsidR="00592EA4">
        <w:rPr>
          <w:szCs w:val="20"/>
        </w:rPr>
        <w:t>XR</w:t>
      </w:r>
      <w:r w:rsidR="00C60DDB">
        <w:rPr>
          <w:szCs w:val="20"/>
        </w:rPr>
        <w:t xml:space="preserve"> </w:t>
      </w:r>
      <w:r w:rsidRPr="003417A5">
        <w:rPr>
          <w:szCs w:val="20"/>
        </w:rPr>
        <w:t xml:space="preserve">configuration settings must be set to allow refueling and/or LOX resupply for your location.  For example, you </w:t>
      </w:r>
      <w:r w:rsidR="00396BBD">
        <w:rPr>
          <w:szCs w:val="20"/>
        </w:rPr>
        <w:t>could</w:t>
      </w:r>
      <w:r w:rsidRPr="003417A5">
        <w:rPr>
          <w:szCs w:val="20"/>
        </w:rPr>
        <w:t xml:space="preserve"> configure </w:t>
      </w:r>
      <w:r w:rsidR="00B04B54">
        <w:rPr>
          <w:szCs w:val="20"/>
        </w:rPr>
        <w:t>your vessel</w:t>
      </w:r>
      <w:r w:rsidRPr="003417A5">
        <w:rPr>
          <w:szCs w:val="20"/>
        </w:rPr>
        <w:t xml:space="preserve"> to only allow refueling on the </w:t>
      </w:r>
      <w:r w:rsidR="0080473E" w:rsidRPr="0080473E">
        <w:rPr>
          <w:b/>
          <w:szCs w:val="20"/>
        </w:rPr>
        <w:t>ground</w:t>
      </w:r>
      <w:r w:rsidRPr="003417A5">
        <w:rPr>
          <w:szCs w:val="20"/>
        </w:rPr>
        <w:t xml:space="preserve"> and </w:t>
      </w:r>
      <w:r w:rsidRPr="0080473E">
        <w:rPr>
          <w:i/>
          <w:szCs w:val="20"/>
        </w:rPr>
        <w:t>never</w:t>
      </w:r>
      <w:r w:rsidRPr="003417A5">
        <w:rPr>
          <w:szCs w:val="20"/>
        </w:rPr>
        <w:t xml:space="preserve"> while </w:t>
      </w:r>
      <w:r w:rsidRPr="0080473E">
        <w:rPr>
          <w:b/>
          <w:szCs w:val="20"/>
        </w:rPr>
        <w:t>docked</w:t>
      </w:r>
      <w:r w:rsidRPr="003417A5">
        <w:rPr>
          <w:szCs w:val="20"/>
        </w:rPr>
        <w:t>.</w:t>
      </w:r>
    </w:p>
    <w:p w14:paraId="360015CA" w14:textId="77777777" w:rsidR="003417A5" w:rsidRPr="003417A5" w:rsidRDefault="003417A5" w:rsidP="005F6F34">
      <w:pPr>
        <w:jc w:val="both"/>
        <w:rPr>
          <w:szCs w:val="20"/>
        </w:rPr>
      </w:pPr>
    </w:p>
    <w:p w14:paraId="3C50AB51" w14:textId="77777777" w:rsidR="003417A5" w:rsidRPr="008B76AA" w:rsidRDefault="0054070D" w:rsidP="005F6F34">
      <w:pPr>
        <w:pStyle w:val="Heading2"/>
        <w:jc w:val="both"/>
      </w:pPr>
      <w:bookmarkStart w:id="29" w:name="_Toc80454744"/>
      <w:r>
        <w:t>Replenishing Fuel and LOX Tanks</w:t>
      </w:r>
      <w:bookmarkEnd w:id="29"/>
    </w:p>
    <w:p w14:paraId="7DC92075" w14:textId="77777777" w:rsidR="002F2226" w:rsidRPr="003417A5" w:rsidRDefault="002F2226" w:rsidP="005F6F34">
      <w:pPr>
        <w:jc w:val="both"/>
        <w:rPr>
          <w:szCs w:val="20"/>
        </w:rPr>
      </w:pPr>
    </w:p>
    <w:p w14:paraId="27EF2722" w14:textId="77777777" w:rsidR="003417A5" w:rsidRDefault="003417A5" w:rsidP="005F6F34">
      <w:pPr>
        <w:numPr>
          <w:ilvl w:val="0"/>
          <w:numId w:val="14"/>
        </w:numPr>
        <w:jc w:val="both"/>
        <w:rPr>
          <w:szCs w:val="20"/>
        </w:rPr>
      </w:pPr>
      <w:r w:rsidRPr="003417A5">
        <w:rPr>
          <w:szCs w:val="20"/>
        </w:rPr>
        <w:t xml:space="preserve">After docking (or landing and coming to a full stop), switch to the lower panel and open the fuel and/or LOX hatches depending on whether you want to resupply fuel, LOX, or both.  </w:t>
      </w:r>
    </w:p>
    <w:p w14:paraId="1CBD1C4B" w14:textId="77777777" w:rsidR="005859C5" w:rsidRDefault="005859C5" w:rsidP="003417A5">
      <w:pPr>
        <w:rPr>
          <w:szCs w:val="20"/>
        </w:rPr>
      </w:pPr>
    </w:p>
    <w:p w14:paraId="1DF33407" w14:textId="77777777" w:rsidR="00F854D3" w:rsidRDefault="00F854D3" w:rsidP="003417A5">
      <w:pPr>
        <w:rPr>
          <w:szCs w:val="20"/>
        </w:rPr>
      </w:pPr>
    </w:p>
    <w:p w14:paraId="161FAEA9" w14:textId="77777777" w:rsidR="00F854D3" w:rsidRDefault="00212FE8" w:rsidP="00F854D3">
      <w:pPr>
        <w:jc w:val="center"/>
        <w:rPr>
          <w:szCs w:val="20"/>
        </w:rPr>
      </w:pPr>
      <w:r>
        <w:rPr>
          <w:szCs w:val="20"/>
        </w:rPr>
        <w:lastRenderedPageBreak/>
        <w:pict w14:anchorId="37036D40">
          <v:shape id="_x0000_i1047" type="#_x0000_t75" style="width:129.6pt;height:171.6pt">
            <v:imagedata r:id="rId55" o:title="Ship Mass and Fuel Hatch"/>
          </v:shape>
        </w:pict>
      </w:r>
    </w:p>
    <w:p w14:paraId="587C531F" w14:textId="77777777" w:rsidR="00F854D3" w:rsidRDefault="00F854D3" w:rsidP="00F854D3">
      <w:pPr>
        <w:jc w:val="center"/>
        <w:rPr>
          <w:szCs w:val="20"/>
        </w:rPr>
      </w:pPr>
    </w:p>
    <w:p w14:paraId="348DC246" w14:textId="77777777" w:rsidR="00F854D3" w:rsidRPr="00F854D3" w:rsidRDefault="00F854D3" w:rsidP="00F854D3">
      <w:pPr>
        <w:jc w:val="center"/>
        <w:rPr>
          <w:i/>
          <w:sz w:val="24"/>
          <w:szCs w:val="20"/>
        </w:rPr>
      </w:pPr>
      <w:r w:rsidRPr="00F854D3">
        <w:rPr>
          <w:i/>
          <w:sz w:val="24"/>
          <w:szCs w:val="20"/>
        </w:rPr>
        <w:t>Ship Mass Display and Resupply Hatch Switches</w:t>
      </w:r>
    </w:p>
    <w:p w14:paraId="3D62D47E" w14:textId="77777777" w:rsidR="003417A5" w:rsidRDefault="003417A5" w:rsidP="003417A5">
      <w:pPr>
        <w:rPr>
          <w:szCs w:val="20"/>
        </w:rPr>
      </w:pPr>
    </w:p>
    <w:p w14:paraId="137EB02E" w14:textId="77777777" w:rsidR="002C23AD" w:rsidRPr="003417A5" w:rsidRDefault="002C23AD" w:rsidP="003417A5">
      <w:pPr>
        <w:rPr>
          <w:szCs w:val="20"/>
        </w:rPr>
      </w:pPr>
    </w:p>
    <w:p w14:paraId="7E399658" w14:textId="77777777" w:rsidR="003417A5" w:rsidRDefault="003417A5" w:rsidP="005F6F34">
      <w:pPr>
        <w:numPr>
          <w:ilvl w:val="0"/>
          <w:numId w:val="14"/>
        </w:numPr>
        <w:jc w:val="both"/>
        <w:rPr>
          <w:szCs w:val="20"/>
        </w:rPr>
      </w:pPr>
      <w:r w:rsidRPr="003417A5">
        <w:rPr>
          <w:szCs w:val="20"/>
        </w:rPr>
        <w:t xml:space="preserve">You will hear the external fuel and/or LOX </w:t>
      </w:r>
      <w:r w:rsidR="00D17E5F">
        <w:rPr>
          <w:szCs w:val="20"/>
        </w:rPr>
        <w:t>hatches open</w:t>
      </w:r>
      <w:r w:rsidRPr="003417A5">
        <w:rPr>
          <w:szCs w:val="20"/>
        </w:rPr>
        <w:t xml:space="preserve">, followed by a thump when the </w:t>
      </w:r>
      <w:r w:rsidR="00D17E5F">
        <w:rPr>
          <w:szCs w:val="20"/>
        </w:rPr>
        <w:t xml:space="preserve">external </w:t>
      </w:r>
      <w:r w:rsidRPr="003417A5">
        <w:rPr>
          <w:szCs w:val="20"/>
        </w:rPr>
        <w:t xml:space="preserve">lines connect and </w:t>
      </w:r>
      <w:r w:rsidR="006A7564">
        <w:rPr>
          <w:szCs w:val="20"/>
        </w:rPr>
        <w:t xml:space="preserve">magnetically </w:t>
      </w:r>
      <w:r w:rsidRPr="003417A5">
        <w:rPr>
          <w:szCs w:val="20"/>
        </w:rPr>
        <w:t xml:space="preserve">lock.  You will see pressure build on the </w:t>
      </w:r>
      <w:r w:rsidRPr="00EC5CFF">
        <w:rPr>
          <w:i/>
          <w:szCs w:val="20"/>
        </w:rPr>
        <w:t>EXTERNAL LINE PRESSURE</w:t>
      </w:r>
      <w:r w:rsidRPr="003417A5">
        <w:rPr>
          <w:szCs w:val="20"/>
        </w:rPr>
        <w:t xml:space="preserve"> gauges.  When pressure reaches nominal for each line the green light below the gauge will come on.</w:t>
      </w:r>
    </w:p>
    <w:p w14:paraId="0249B2AC" w14:textId="77777777" w:rsidR="00431588" w:rsidRDefault="00431588" w:rsidP="003417A5">
      <w:pPr>
        <w:rPr>
          <w:szCs w:val="20"/>
        </w:rPr>
      </w:pPr>
    </w:p>
    <w:p w14:paraId="605817F8" w14:textId="77777777" w:rsidR="00431588" w:rsidRDefault="00431588" w:rsidP="003417A5">
      <w:pPr>
        <w:rPr>
          <w:szCs w:val="20"/>
        </w:rPr>
      </w:pPr>
    </w:p>
    <w:p w14:paraId="2E9C7ABC" w14:textId="77777777" w:rsidR="00431588" w:rsidRPr="003417A5" w:rsidRDefault="00212FE8" w:rsidP="00431588">
      <w:pPr>
        <w:jc w:val="center"/>
        <w:rPr>
          <w:szCs w:val="20"/>
        </w:rPr>
      </w:pPr>
      <w:r>
        <w:rPr>
          <w:szCs w:val="20"/>
        </w:rPr>
        <w:pict w14:anchorId="19830286">
          <v:shape id="_x0000_i1048" type="#_x0000_t75" style="width:211.2pt;height:198.6pt">
            <v:imagedata r:id="rId56" o:title="External Line Pressure"/>
          </v:shape>
        </w:pict>
      </w:r>
    </w:p>
    <w:p w14:paraId="441D4F85" w14:textId="77777777" w:rsidR="003417A5" w:rsidRDefault="003417A5" w:rsidP="003417A5">
      <w:pPr>
        <w:rPr>
          <w:szCs w:val="20"/>
        </w:rPr>
      </w:pPr>
    </w:p>
    <w:p w14:paraId="33807743" w14:textId="77777777" w:rsidR="00431588" w:rsidRPr="00431588" w:rsidRDefault="00431588" w:rsidP="00431588">
      <w:pPr>
        <w:jc w:val="center"/>
        <w:rPr>
          <w:i/>
          <w:szCs w:val="20"/>
        </w:rPr>
      </w:pPr>
      <w:r w:rsidRPr="00D76027">
        <w:rPr>
          <w:i/>
          <w:sz w:val="24"/>
          <w:szCs w:val="20"/>
        </w:rPr>
        <w:t>All Supply Lines Green!</w:t>
      </w:r>
    </w:p>
    <w:p w14:paraId="626C05ED" w14:textId="77777777" w:rsidR="00431588" w:rsidRDefault="00431588" w:rsidP="003417A5">
      <w:pPr>
        <w:rPr>
          <w:szCs w:val="20"/>
        </w:rPr>
      </w:pPr>
    </w:p>
    <w:p w14:paraId="652C44F7" w14:textId="77777777" w:rsidR="005A3C86" w:rsidRPr="003417A5" w:rsidRDefault="005A3C86" w:rsidP="003417A5">
      <w:pPr>
        <w:rPr>
          <w:szCs w:val="20"/>
        </w:rPr>
      </w:pPr>
    </w:p>
    <w:p w14:paraId="6E5E98D6" w14:textId="77777777" w:rsidR="003417A5" w:rsidRPr="003417A5" w:rsidRDefault="003417A5" w:rsidP="005F6F34">
      <w:pPr>
        <w:numPr>
          <w:ilvl w:val="0"/>
          <w:numId w:val="14"/>
        </w:numPr>
        <w:jc w:val="both"/>
        <w:rPr>
          <w:szCs w:val="20"/>
        </w:rPr>
      </w:pPr>
      <w:r w:rsidRPr="003417A5">
        <w:rPr>
          <w:szCs w:val="20"/>
        </w:rPr>
        <w:t xml:space="preserve">At this point there is pressure in the fuel lines, so refer to the </w:t>
      </w:r>
      <w:r w:rsidRPr="0031066A">
        <w:rPr>
          <w:i/>
          <w:szCs w:val="20"/>
        </w:rPr>
        <w:t>EXTERNAL SUPPLY LINES</w:t>
      </w:r>
      <w:r w:rsidRPr="003417A5">
        <w:rPr>
          <w:szCs w:val="20"/>
        </w:rPr>
        <w:t xml:space="preserve"> switches on the lower left-center of the panel.  Click the </w:t>
      </w:r>
      <w:r w:rsidR="00A23A83" w:rsidRPr="007777F2">
        <w:rPr>
          <w:i/>
          <w:szCs w:val="20"/>
        </w:rPr>
        <w:t>MAIN</w:t>
      </w:r>
      <w:r w:rsidRPr="007777F2">
        <w:rPr>
          <w:i/>
          <w:szCs w:val="20"/>
        </w:rPr>
        <w:t>/</w:t>
      </w:r>
      <w:r w:rsidR="00A23A83" w:rsidRPr="007777F2">
        <w:rPr>
          <w:i/>
          <w:szCs w:val="20"/>
        </w:rPr>
        <w:t>SCRAM</w:t>
      </w:r>
      <w:r w:rsidRPr="007777F2">
        <w:rPr>
          <w:i/>
          <w:szCs w:val="20"/>
        </w:rPr>
        <w:t>/</w:t>
      </w:r>
      <w:r w:rsidR="00A23A83" w:rsidRPr="007777F2">
        <w:rPr>
          <w:i/>
          <w:szCs w:val="20"/>
        </w:rPr>
        <w:t>APU</w:t>
      </w:r>
      <w:r w:rsidRPr="007777F2">
        <w:rPr>
          <w:i/>
          <w:szCs w:val="20"/>
        </w:rPr>
        <w:t>/</w:t>
      </w:r>
      <w:r w:rsidR="00A23A83" w:rsidRPr="007777F2">
        <w:rPr>
          <w:i/>
          <w:szCs w:val="20"/>
        </w:rPr>
        <w:t>LOX</w:t>
      </w:r>
      <w:r w:rsidRPr="003417A5">
        <w:rPr>
          <w:szCs w:val="20"/>
        </w:rPr>
        <w:t xml:space="preserve"> switch</w:t>
      </w:r>
      <w:r w:rsidR="007777F2">
        <w:rPr>
          <w:szCs w:val="20"/>
        </w:rPr>
        <w:t>es</w:t>
      </w:r>
      <w:r w:rsidRPr="003417A5">
        <w:rPr>
          <w:szCs w:val="20"/>
        </w:rPr>
        <w:t xml:space="preserve"> as desired to feed </w:t>
      </w:r>
      <w:r w:rsidR="006559CA">
        <w:rPr>
          <w:szCs w:val="20"/>
        </w:rPr>
        <w:t>consumables</w:t>
      </w:r>
      <w:r w:rsidRPr="003417A5">
        <w:rPr>
          <w:szCs w:val="20"/>
        </w:rPr>
        <w:t xml:space="preserve"> to that tank</w:t>
      </w:r>
      <w:r w:rsidR="00056CC8">
        <w:rPr>
          <w:szCs w:val="20"/>
        </w:rPr>
        <w:t xml:space="preserve"> (picture is below)</w:t>
      </w:r>
      <w:r w:rsidRPr="003417A5">
        <w:rPr>
          <w:szCs w:val="20"/>
        </w:rPr>
        <w:t xml:space="preserve">.  To resupply the RCS tank, set the </w:t>
      </w:r>
      <w:r w:rsidRPr="00A23A83">
        <w:rPr>
          <w:i/>
          <w:szCs w:val="20"/>
        </w:rPr>
        <w:t>X-FEED</w:t>
      </w:r>
      <w:r w:rsidRPr="003417A5">
        <w:rPr>
          <w:szCs w:val="20"/>
        </w:rPr>
        <w:t xml:space="preserve"> switch to </w:t>
      </w:r>
      <w:r w:rsidRPr="00824FB8">
        <w:rPr>
          <w:i/>
          <w:szCs w:val="20"/>
        </w:rPr>
        <w:t>RCS</w:t>
      </w:r>
      <w:r w:rsidRPr="003417A5">
        <w:rPr>
          <w:szCs w:val="20"/>
        </w:rPr>
        <w:t xml:space="preserve"> to cross-feed fuel in the main tank to the RCS tank.  </w:t>
      </w:r>
    </w:p>
    <w:p w14:paraId="3E1A332B" w14:textId="77777777" w:rsidR="003417A5" w:rsidRDefault="003417A5" w:rsidP="003417A5">
      <w:pPr>
        <w:rPr>
          <w:szCs w:val="20"/>
        </w:rPr>
      </w:pPr>
    </w:p>
    <w:p w14:paraId="0E29C1FB" w14:textId="77777777" w:rsidR="007D7371" w:rsidRPr="003417A5" w:rsidRDefault="007D7371" w:rsidP="003417A5">
      <w:pPr>
        <w:rPr>
          <w:szCs w:val="20"/>
        </w:rPr>
      </w:pPr>
    </w:p>
    <w:p w14:paraId="730366FD" w14:textId="77777777" w:rsidR="00D76027" w:rsidRDefault="00212FE8" w:rsidP="00D76027">
      <w:pPr>
        <w:jc w:val="center"/>
        <w:rPr>
          <w:szCs w:val="20"/>
        </w:rPr>
      </w:pPr>
      <w:r>
        <w:rPr>
          <w:szCs w:val="20"/>
        </w:rPr>
        <w:pict w14:anchorId="52049317">
          <v:shape id="_x0000_i1049" type="#_x0000_t75" style="width:339pt;height:97.2pt">
            <v:imagedata r:id="rId57" o:title="External Supply Lines"/>
          </v:shape>
        </w:pict>
      </w:r>
    </w:p>
    <w:p w14:paraId="6492E993" w14:textId="77777777" w:rsidR="00D76027" w:rsidRDefault="00D76027" w:rsidP="00D76027">
      <w:pPr>
        <w:jc w:val="center"/>
        <w:rPr>
          <w:szCs w:val="20"/>
        </w:rPr>
      </w:pPr>
    </w:p>
    <w:p w14:paraId="73179B5E" w14:textId="77777777" w:rsidR="00D76027" w:rsidRPr="00D76027" w:rsidRDefault="00D76027" w:rsidP="00D76027">
      <w:pPr>
        <w:jc w:val="center"/>
        <w:rPr>
          <w:i/>
          <w:sz w:val="24"/>
          <w:szCs w:val="20"/>
        </w:rPr>
      </w:pPr>
      <w:r w:rsidRPr="00D76027">
        <w:rPr>
          <w:i/>
          <w:sz w:val="24"/>
          <w:szCs w:val="20"/>
        </w:rPr>
        <w:t>Resupply in progress</w:t>
      </w:r>
      <w:r w:rsidR="002C23AD">
        <w:rPr>
          <w:i/>
          <w:sz w:val="24"/>
          <w:szCs w:val="20"/>
        </w:rPr>
        <w:t>;</w:t>
      </w:r>
      <w:r w:rsidRPr="00D76027">
        <w:rPr>
          <w:i/>
          <w:sz w:val="24"/>
          <w:szCs w:val="20"/>
        </w:rPr>
        <w:t xml:space="preserve"> </w:t>
      </w:r>
      <w:r>
        <w:rPr>
          <w:i/>
          <w:sz w:val="24"/>
          <w:szCs w:val="20"/>
        </w:rPr>
        <w:t xml:space="preserve">filling </w:t>
      </w:r>
      <w:r w:rsidRPr="00D76027">
        <w:rPr>
          <w:i/>
          <w:sz w:val="24"/>
          <w:szCs w:val="20"/>
        </w:rPr>
        <w:t>RCS tanks as well.</w:t>
      </w:r>
    </w:p>
    <w:p w14:paraId="6BB065B9" w14:textId="77777777" w:rsidR="00D76027" w:rsidRPr="003417A5" w:rsidRDefault="00D76027" w:rsidP="00D76027">
      <w:pPr>
        <w:jc w:val="center"/>
        <w:rPr>
          <w:szCs w:val="20"/>
        </w:rPr>
      </w:pPr>
    </w:p>
    <w:p w14:paraId="693B5EB8" w14:textId="77777777" w:rsidR="003417A5" w:rsidRDefault="003417A5" w:rsidP="005F6F34">
      <w:pPr>
        <w:jc w:val="both"/>
        <w:rPr>
          <w:szCs w:val="20"/>
        </w:rPr>
      </w:pPr>
    </w:p>
    <w:p w14:paraId="25ADA411" w14:textId="77777777" w:rsidR="00732AF4" w:rsidRPr="00732AF4" w:rsidRDefault="00A43FE1" w:rsidP="005F6F34">
      <w:pPr>
        <w:ind w:left="720"/>
        <w:jc w:val="both"/>
        <w:rPr>
          <w:i/>
          <w:szCs w:val="20"/>
        </w:rPr>
      </w:pPr>
      <w:r w:rsidRPr="00A43FE1">
        <w:rPr>
          <w:i/>
          <w:szCs w:val="20"/>
        </w:rPr>
        <w:t>Hint</w:t>
      </w:r>
      <w:r w:rsidR="00732AF4" w:rsidRPr="00732AF4">
        <w:rPr>
          <w:i/>
          <w:szCs w:val="20"/>
        </w:rPr>
        <w:t xml:space="preserve">: </w:t>
      </w:r>
      <w:r w:rsidR="008D7700">
        <w:rPr>
          <w:i/>
          <w:szCs w:val="20"/>
        </w:rPr>
        <w:t>I</w:t>
      </w:r>
      <w:r w:rsidR="00732AF4" w:rsidRPr="00732AF4">
        <w:rPr>
          <w:i/>
          <w:szCs w:val="20"/>
        </w:rPr>
        <w:t xml:space="preserve">f you are low on </w:t>
      </w:r>
      <w:r w:rsidR="00E20C88">
        <w:rPr>
          <w:i/>
          <w:szCs w:val="20"/>
        </w:rPr>
        <w:t xml:space="preserve">main engine </w:t>
      </w:r>
      <w:r w:rsidR="00732AF4" w:rsidRPr="00732AF4">
        <w:rPr>
          <w:i/>
          <w:szCs w:val="20"/>
        </w:rPr>
        <w:t>fuel during a mission and have some RCS fuel to spare, you can cross-feed RCS fuel over into the main tank by setting the X-FEED switch to MAIN and cross-feeding fuel until only a small amount of RCS fuel remains.  However, be sure to keep enough RCS fuel in reserve to finish the mission!</w:t>
      </w:r>
    </w:p>
    <w:p w14:paraId="117BF73F" w14:textId="77777777" w:rsidR="00732AF4" w:rsidRDefault="00732AF4" w:rsidP="005F6F34">
      <w:pPr>
        <w:ind w:left="720"/>
        <w:jc w:val="both"/>
        <w:rPr>
          <w:szCs w:val="20"/>
        </w:rPr>
      </w:pPr>
    </w:p>
    <w:p w14:paraId="5BC8E1E9" w14:textId="77777777" w:rsidR="003417A5" w:rsidRDefault="00A43FE1" w:rsidP="005F6F34">
      <w:pPr>
        <w:ind w:left="720"/>
        <w:jc w:val="both"/>
        <w:rPr>
          <w:i/>
          <w:szCs w:val="20"/>
        </w:rPr>
      </w:pPr>
      <w:r>
        <w:rPr>
          <w:i/>
          <w:szCs w:val="20"/>
        </w:rPr>
        <w:t>Hint</w:t>
      </w:r>
      <w:r w:rsidR="00E17A74" w:rsidRPr="00E17A74">
        <w:rPr>
          <w:i/>
          <w:szCs w:val="20"/>
        </w:rPr>
        <w:t>:</w:t>
      </w:r>
      <w:r w:rsidR="003417A5" w:rsidRPr="00E17A74">
        <w:rPr>
          <w:i/>
          <w:szCs w:val="20"/>
        </w:rPr>
        <w:t xml:space="preserve"> </w:t>
      </w:r>
      <w:r w:rsidR="008D7700">
        <w:rPr>
          <w:i/>
          <w:szCs w:val="20"/>
        </w:rPr>
        <w:t>Y</w:t>
      </w:r>
      <w:r w:rsidR="003417A5" w:rsidRPr="00E17A74">
        <w:rPr>
          <w:i/>
          <w:szCs w:val="20"/>
        </w:rPr>
        <w:t xml:space="preserve">ou can dump fuel and/or LOX [usually done only before reentry to lighten the ship] by holding down the dump button below the main </w:t>
      </w:r>
      <w:r w:rsidR="003417A5" w:rsidRPr="00E17A74">
        <w:rPr>
          <w:i/>
          <w:szCs w:val="20"/>
        </w:rPr>
        <w:lastRenderedPageBreak/>
        <w:t xml:space="preserve">gauge.  Note that you must HOLD the button down to initiate the fuel dump.  Tap the button again to halt the </w:t>
      </w:r>
      <w:r w:rsidR="00472D42">
        <w:rPr>
          <w:i/>
          <w:szCs w:val="20"/>
        </w:rPr>
        <w:t xml:space="preserve">fuel </w:t>
      </w:r>
      <w:r w:rsidR="003417A5" w:rsidRPr="00E17A74">
        <w:rPr>
          <w:i/>
          <w:szCs w:val="20"/>
        </w:rPr>
        <w:t>dump.</w:t>
      </w:r>
    </w:p>
    <w:p w14:paraId="448F800F" w14:textId="77777777" w:rsidR="00F169F6" w:rsidRDefault="00F169F6" w:rsidP="003417A5">
      <w:pPr>
        <w:rPr>
          <w:i/>
          <w:szCs w:val="20"/>
        </w:rPr>
      </w:pPr>
    </w:p>
    <w:p w14:paraId="5030A62D" w14:textId="77777777" w:rsidR="00F169F6" w:rsidRDefault="00212FE8" w:rsidP="00F169F6">
      <w:pPr>
        <w:jc w:val="center"/>
        <w:rPr>
          <w:i/>
          <w:szCs w:val="20"/>
        </w:rPr>
      </w:pPr>
      <w:r>
        <w:rPr>
          <w:i/>
          <w:szCs w:val="20"/>
        </w:rPr>
        <w:pict w14:anchorId="148BACFA">
          <v:shape id="_x0000_i1050" type="#_x0000_t75" style="width:102pt;height:67.2pt">
            <v:imagedata r:id="rId58" o:title="Fuel Dump Button"/>
          </v:shape>
        </w:pict>
      </w:r>
    </w:p>
    <w:p w14:paraId="7563E74F" w14:textId="77777777" w:rsidR="00F169F6" w:rsidRDefault="00F169F6" w:rsidP="00F169F6">
      <w:pPr>
        <w:jc w:val="center"/>
        <w:rPr>
          <w:i/>
          <w:szCs w:val="20"/>
        </w:rPr>
      </w:pPr>
    </w:p>
    <w:p w14:paraId="14ADAF2C" w14:textId="77777777" w:rsidR="00F169F6" w:rsidRPr="00F169F6" w:rsidRDefault="00F169F6" w:rsidP="00F169F6">
      <w:pPr>
        <w:jc w:val="center"/>
        <w:rPr>
          <w:i/>
          <w:sz w:val="24"/>
          <w:szCs w:val="20"/>
        </w:rPr>
      </w:pPr>
      <w:r w:rsidRPr="00F169F6">
        <w:rPr>
          <w:i/>
          <w:sz w:val="24"/>
          <w:szCs w:val="20"/>
        </w:rPr>
        <w:t>Fuel Dump Button</w:t>
      </w:r>
    </w:p>
    <w:p w14:paraId="6625ECFF" w14:textId="77777777" w:rsidR="00E17A74" w:rsidRDefault="00E17A74" w:rsidP="003417A5">
      <w:pPr>
        <w:rPr>
          <w:szCs w:val="20"/>
        </w:rPr>
      </w:pPr>
    </w:p>
    <w:p w14:paraId="5801CD73" w14:textId="77777777" w:rsidR="00F169F6" w:rsidRDefault="00F169F6" w:rsidP="003417A5">
      <w:pPr>
        <w:rPr>
          <w:szCs w:val="20"/>
        </w:rPr>
      </w:pPr>
    </w:p>
    <w:p w14:paraId="5833944F" w14:textId="77777777" w:rsidR="00E17A74" w:rsidRPr="00F169F6" w:rsidRDefault="00F169F6" w:rsidP="005859C5">
      <w:pPr>
        <w:ind w:left="720"/>
        <w:rPr>
          <w:b/>
          <w:szCs w:val="20"/>
        </w:rPr>
      </w:pPr>
      <w:r>
        <w:rPr>
          <w:b/>
          <w:szCs w:val="20"/>
        </w:rPr>
        <w:t xml:space="preserve">Note: </w:t>
      </w:r>
      <w:r w:rsidR="00E17A74" w:rsidRPr="00F169F6">
        <w:rPr>
          <w:b/>
          <w:szCs w:val="20"/>
        </w:rPr>
        <w:t>Main</w:t>
      </w:r>
      <w:r w:rsidR="009D0417">
        <w:rPr>
          <w:b/>
          <w:szCs w:val="20"/>
        </w:rPr>
        <w:t>/RCS</w:t>
      </w:r>
      <w:r w:rsidR="00E17A74" w:rsidRPr="00F169F6">
        <w:rPr>
          <w:b/>
          <w:szCs w:val="20"/>
        </w:rPr>
        <w:t xml:space="preserve"> Engine Fuel, SCRAM Fuel, and APU Fuel are not compatible</w:t>
      </w:r>
      <w:r w:rsidR="003B2C27">
        <w:rPr>
          <w:b/>
          <w:szCs w:val="20"/>
        </w:rPr>
        <w:t xml:space="preserve">.  Fuel may only </w:t>
      </w:r>
      <w:r w:rsidR="00E17A74" w:rsidRPr="00F169F6">
        <w:rPr>
          <w:b/>
          <w:szCs w:val="20"/>
        </w:rPr>
        <w:t>cross-f</w:t>
      </w:r>
      <w:r w:rsidR="00D60583">
        <w:rPr>
          <w:b/>
          <w:szCs w:val="20"/>
        </w:rPr>
        <w:t>e</w:t>
      </w:r>
      <w:r w:rsidR="00E17A74" w:rsidRPr="00F169F6">
        <w:rPr>
          <w:b/>
          <w:szCs w:val="20"/>
        </w:rPr>
        <w:t xml:space="preserve">ed between the </w:t>
      </w:r>
      <w:smartTag w:uri="urn:schemas-microsoft-com:office:smarttags" w:element="place">
        <w:r w:rsidR="00E17A74" w:rsidRPr="00F052A9">
          <w:rPr>
            <w:b/>
            <w:szCs w:val="20"/>
            <w:u w:val="single"/>
          </w:rPr>
          <w:t>MAIN</w:t>
        </w:r>
      </w:smartTag>
      <w:r w:rsidR="00E17A74" w:rsidRPr="00F169F6">
        <w:rPr>
          <w:b/>
          <w:szCs w:val="20"/>
        </w:rPr>
        <w:t xml:space="preserve"> and </w:t>
      </w:r>
      <w:r w:rsidR="00E17A74" w:rsidRPr="00F052A9">
        <w:rPr>
          <w:b/>
          <w:szCs w:val="20"/>
          <w:u w:val="single"/>
        </w:rPr>
        <w:t>RCS</w:t>
      </w:r>
      <w:r w:rsidR="00E17A74" w:rsidRPr="00F169F6">
        <w:rPr>
          <w:b/>
          <w:szCs w:val="20"/>
        </w:rPr>
        <w:t xml:space="preserve"> tanks.</w:t>
      </w:r>
    </w:p>
    <w:p w14:paraId="4DCD8B3E" w14:textId="77777777" w:rsidR="00E17A74" w:rsidRPr="00E17A74" w:rsidRDefault="00E17A74" w:rsidP="003417A5">
      <w:pPr>
        <w:rPr>
          <w:szCs w:val="20"/>
        </w:rPr>
      </w:pPr>
    </w:p>
    <w:p w14:paraId="61639C9E" w14:textId="77777777" w:rsidR="003417A5" w:rsidRPr="003417A5" w:rsidRDefault="003417A5" w:rsidP="003417A5">
      <w:pPr>
        <w:rPr>
          <w:szCs w:val="20"/>
        </w:rPr>
      </w:pPr>
    </w:p>
    <w:p w14:paraId="457C4419" w14:textId="77777777" w:rsidR="003417A5" w:rsidRPr="003417A5" w:rsidRDefault="003417A5" w:rsidP="005F6F34">
      <w:pPr>
        <w:numPr>
          <w:ilvl w:val="0"/>
          <w:numId w:val="14"/>
        </w:numPr>
        <w:jc w:val="both"/>
        <w:rPr>
          <w:szCs w:val="20"/>
        </w:rPr>
      </w:pPr>
      <w:r w:rsidRPr="003417A5">
        <w:rPr>
          <w:szCs w:val="20"/>
        </w:rPr>
        <w:t>When you flip the switch for a supply line you will see the line pressure drop and fluctuate slightly as fuel</w:t>
      </w:r>
      <w:r w:rsidR="005C097D">
        <w:rPr>
          <w:szCs w:val="20"/>
        </w:rPr>
        <w:t xml:space="preserve"> or </w:t>
      </w:r>
      <w:r w:rsidRPr="003417A5">
        <w:rPr>
          <w:szCs w:val="20"/>
        </w:rPr>
        <w:t xml:space="preserve">LOX flows into the tank; this is normal.  Note that line pressure will be </w:t>
      </w:r>
      <w:r w:rsidR="00D076DE" w:rsidRPr="00D076DE">
        <w:rPr>
          <w:i/>
          <w:szCs w:val="20"/>
        </w:rPr>
        <w:t>higher</w:t>
      </w:r>
      <w:r w:rsidRPr="003417A5">
        <w:rPr>
          <w:szCs w:val="20"/>
        </w:rPr>
        <w:t xml:space="preserve"> when refueling on the ground than when refueling while docked; line pressure affects the speed at which the tank fills, so refueling will take longer when docked than when on the ground.</w:t>
      </w:r>
    </w:p>
    <w:p w14:paraId="4B4D3FBC" w14:textId="77777777" w:rsidR="003417A5" w:rsidRPr="003417A5" w:rsidRDefault="003417A5" w:rsidP="005F6F34">
      <w:pPr>
        <w:jc w:val="both"/>
        <w:rPr>
          <w:szCs w:val="20"/>
        </w:rPr>
      </w:pPr>
    </w:p>
    <w:p w14:paraId="6D92E22A" w14:textId="77777777" w:rsidR="003417A5" w:rsidRPr="003417A5" w:rsidRDefault="003417A5" w:rsidP="005F6F34">
      <w:pPr>
        <w:numPr>
          <w:ilvl w:val="0"/>
          <w:numId w:val="14"/>
        </w:numPr>
        <w:jc w:val="both"/>
        <w:rPr>
          <w:szCs w:val="20"/>
        </w:rPr>
      </w:pPr>
      <w:r w:rsidRPr="003417A5">
        <w:rPr>
          <w:szCs w:val="20"/>
        </w:rPr>
        <w:t xml:space="preserve">You can monitor the ship's mass as fuel or LOX is loaded via the </w:t>
      </w:r>
      <w:r w:rsidRPr="00AE4584">
        <w:rPr>
          <w:i/>
          <w:szCs w:val="20"/>
        </w:rPr>
        <w:t>SHIP MASS</w:t>
      </w:r>
      <w:r w:rsidRPr="003417A5">
        <w:rPr>
          <w:szCs w:val="20"/>
        </w:rPr>
        <w:t xml:space="preserve"> </w:t>
      </w:r>
      <w:r w:rsidR="003032C6">
        <w:rPr>
          <w:szCs w:val="20"/>
        </w:rPr>
        <w:t xml:space="preserve">display </w:t>
      </w:r>
      <w:r w:rsidRPr="003417A5">
        <w:rPr>
          <w:szCs w:val="20"/>
        </w:rPr>
        <w:t xml:space="preserve">on the lower panel.  Refueling continues until you close the supply line via its switch, close the fuel or LOX hatch, or move the ship with </w:t>
      </w:r>
      <w:r w:rsidR="00071337">
        <w:rPr>
          <w:szCs w:val="20"/>
        </w:rPr>
        <w:t>thrusters</w:t>
      </w:r>
      <w:r w:rsidR="00A94AB8">
        <w:rPr>
          <w:szCs w:val="20"/>
        </w:rPr>
        <w:t xml:space="preserve"> </w:t>
      </w:r>
      <w:r w:rsidRPr="003417A5">
        <w:rPr>
          <w:szCs w:val="20"/>
        </w:rPr>
        <w:t xml:space="preserve">(which disconnects the lines).  Each supply line switch will also automatically close when the tank it feeds is full.  The only exception to this is when the main tank is full but is still cross-feeding into the RCS tank; at that point refueling will continue until the </w:t>
      </w:r>
      <w:r w:rsidRPr="003417A5">
        <w:rPr>
          <w:szCs w:val="20"/>
        </w:rPr>
        <w:lastRenderedPageBreak/>
        <w:t>RCS tank is also full, at which point the main supply line feed will close automatically.</w:t>
      </w:r>
    </w:p>
    <w:p w14:paraId="36FB616A" w14:textId="77777777" w:rsidR="003417A5" w:rsidRPr="003417A5" w:rsidRDefault="003417A5" w:rsidP="005F6F34">
      <w:pPr>
        <w:jc w:val="both"/>
        <w:rPr>
          <w:szCs w:val="20"/>
        </w:rPr>
      </w:pPr>
    </w:p>
    <w:p w14:paraId="64D4F898" w14:textId="77777777" w:rsidR="003417A5" w:rsidRPr="003417A5" w:rsidRDefault="003417A5" w:rsidP="005F6F34">
      <w:pPr>
        <w:numPr>
          <w:ilvl w:val="0"/>
          <w:numId w:val="14"/>
        </w:numPr>
        <w:jc w:val="both"/>
        <w:rPr>
          <w:szCs w:val="20"/>
        </w:rPr>
      </w:pPr>
      <w:r w:rsidRPr="003417A5">
        <w:rPr>
          <w:szCs w:val="20"/>
        </w:rPr>
        <w:t>When you are finished resupplying, close the fuel and LOX hatches; you are now ready for takeoff!</w:t>
      </w:r>
    </w:p>
    <w:p w14:paraId="5951DE4C" w14:textId="77777777" w:rsidR="003417A5" w:rsidRPr="003417A5" w:rsidRDefault="003417A5" w:rsidP="005F6F34">
      <w:pPr>
        <w:jc w:val="both"/>
        <w:rPr>
          <w:szCs w:val="20"/>
        </w:rPr>
      </w:pPr>
    </w:p>
    <w:p w14:paraId="34C9E5D9" w14:textId="77777777" w:rsidR="00902EF6" w:rsidRDefault="003417A5" w:rsidP="005F6F34">
      <w:pPr>
        <w:jc w:val="both"/>
        <w:rPr>
          <w:szCs w:val="20"/>
        </w:rPr>
      </w:pPr>
      <w:r w:rsidRPr="003417A5">
        <w:rPr>
          <w:szCs w:val="20"/>
        </w:rPr>
        <w:t xml:space="preserve">Note that the ship will switch over to external </w:t>
      </w:r>
      <w:r w:rsidR="00915B0A">
        <w:rPr>
          <w:szCs w:val="20"/>
        </w:rPr>
        <w:t>Oxygen (</w:t>
      </w:r>
      <w:r w:rsidR="00915B0A" w:rsidRPr="00915B0A">
        <w:rPr>
          <w:i/>
          <w:szCs w:val="20"/>
        </w:rPr>
        <w:t>O</w:t>
      </w:r>
      <w:r w:rsidR="00915B0A" w:rsidRPr="00915B0A">
        <w:rPr>
          <w:i/>
          <w:szCs w:val="20"/>
          <w:vertAlign w:val="subscript"/>
        </w:rPr>
        <w:t>2</w:t>
      </w:r>
      <w:r w:rsidR="00915B0A">
        <w:rPr>
          <w:szCs w:val="20"/>
        </w:rPr>
        <w:t>)</w:t>
      </w:r>
      <w:r w:rsidRPr="003417A5">
        <w:rPr>
          <w:szCs w:val="20"/>
        </w:rPr>
        <w:t xml:space="preserve"> when you are 1) docked with both airlocks open, or 2) landed on Earth with both airlock doors or the crew hatch open.</w:t>
      </w:r>
      <w:r w:rsidR="009827FB">
        <w:rPr>
          <w:szCs w:val="20"/>
        </w:rPr>
        <w:t xml:space="preserve">  It is a good idea to do </w:t>
      </w:r>
      <w:r w:rsidR="00212248">
        <w:rPr>
          <w:szCs w:val="20"/>
        </w:rPr>
        <w:t>this</w:t>
      </w:r>
      <w:r w:rsidR="009827FB">
        <w:rPr>
          <w:szCs w:val="20"/>
        </w:rPr>
        <w:t xml:space="preserve"> whenever possible because it will help to conserve your onboard oxygen supply.</w:t>
      </w:r>
    </w:p>
    <w:p w14:paraId="40838050" w14:textId="77777777" w:rsidR="009827FB" w:rsidRDefault="009827FB" w:rsidP="003417A5">
      <w:pPr>
        <w:rPr>
          <w:i/>
          <w:sz w:val="24"/>
          <w:szCs w:val="20"/>
        </w:rPr>
      </w:pPr>
    </w:p>
    <w:p w14:paraId="0FDE45AC" w14:textId="77777777" w:rsidR="00A94AB8" w:rsidRDefault="00A94AB8" w:rsidP="00A94AB8">
      <w:pPr>
        <w:pStyle w:val="Heading2"/>
        <w:jc w:val="both"/>
      </w:pPr>
      <w:bookmarkStart w:id="30" w:name="_Toc80454745"/>
      <w:r>
        <w:t xml:space="preserve">XR2/XR5 Only: Using </w:t>
      </w: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Fuel/LOX Tanks</w:t>
      </w:r>
      <w:bookmarkEnd w:id="30"/>
    </w:p>
    <w:p w14:paraId="5D238B55" w14:textId="77777777" w:rsidR="00A94AB8" w:rsidRDefault="00A94AB8" w:rsidP="00A94AB8"/>
    <w:p w14:paraId="37A53065" w14:textId="77777777" w:rsidR="00A94AB8" w:rsidRDefault="00A94AB8" w:rsidP="00A94AB8">
      <w:r>
        <w:t>XR vessels that have a payload bay can also attach and use auxiliary fuel and/or LOX tanks in the payload bay.  There are three types of consumables tanks available:</w:t>
      </w:r>
    </w:p>
    <w:p w14:paraId="573E5779" w14:textId="77777777" w:rsidR="00A94AB8" w:rsidRDefault="00A94AB8" w:rsidP="00A94AB8"/>
    <w:p w14:paraId="0DAEB36C" w14:textId="77777777" w:rsidR="00A94AB8" w:rsidRDefault="00A94AB8" w:rsidP="00A94AB8">
      <w:pPr>
        <w:numPr>
          <w:ilvl w:val="0"/>
          <w:numId w:val="31"/>
        </w:numPr>
      </w:pPr>
      <w:r>
        <w:t>Main fuel bay tank</w:t>
      </w:r>
    </w:p>
    <w:p w14:paraId="0225F062" w14:textId="77777777" w:rsidR="00A94AB8" w:rsidRDefault="00A94AB8" w:rsidP="00A94AB8">
      <w:pPr>
        <w:numPr>
          <w:ilvl w:val="0"/>
          <w:numId w:val="31"/>
        </w:numPr>
      </w:pPr>
      <w:r>
        <w:t>SCRAM fuel bay tank</w:t>
      </w:r>
    </w:p>
    <w:p w14:paraId="04839148" w14:textId="77777777" w:rsidR="00A94AB8" w:rsidRDefault="00A94AB8" w:rsidP="00A94AB8">
      <w:pPr>
        <w:numPr>
          <w:ilvl w:val="0"/>
          <w:numId w:val="31"/>
        </w:numPr>
      </w:pPr>
      <w:r>
        <w:t>LOX bay tank</w:t>
      </w:r>
    </w:p>
    <w:p w14:paraId="46693B0B" w14:textId="77777777" w:rsidR="00A94AB8" w:rsidRDefault="00A94AB8" w:rsidP="00A94AB8"/>
    <w:p w14:paraId="4E0AF532" w14:textId="77777777" w:rsidR="00845777" w:rsidRDefault="00A94AB8" w:rsidP="00A94AB8">
      <w:r>
        <w:t>These tanks vary by XR vessel, but they all function in the same way: when bay tanks are attached, your fuel/LOX gauges are updated to reflect the increased fuel load</w:t>
      </w:r>
      <w:r w:rsidR="00A37BFE">
        <w:t>, and bay tanks will drain before your internal tanks</w:t>
      </w:r>
      <w:r>
        <w:t xml:space="preserve">.  </w:t>
      </w:r>
      <w:r w:rsidR="00845777">
        <w:t>Some additional notes:</w:t>
      </w:r>
    </w:p>
    <w:p w14:paraId="156D526A" w14:textId="77777777" w:rsidR="00845777" w:rsidRDefault="00845777" w:rsidP="00845777">
      <w:pPr>
        <w:ind w:left="360"/>
      </w:pPr>
    </w:p>
    <w:p w14:paraId="1DFF586B" w14:textId="77777777" w:rsidR="00845777" w:rsidRDefault="00845777" w:rsidP="00845777">
      <w:pPr>
        <w:numPr>
          <w:ilvl w:val="0"/>
          <w:numId w:val="32"/>
        </w:numPr>
      </w:pPr>
      <w:r>
        <w:t xml:space="preserve">If you attach a non-empty bay tank, fuel from the bay tank will fill the main tank. </w:t>
      </w:r>
    </w:p>
    <w:p w14:paraId="67EFC547" w14:textId="77777777" w:rsidR="00845777" w:rsidRDefault="00845777" w:rsidP="00845777">
      <w:pPr>
        <w:ind w:left="360"/>
      </w:pPr>
    </w:p>
    <w:p w14:paraId="74702EC6" w14:textId="77777777" w:rsidR="00845777" w:rsidRDefault="00845777" w:rsidP="00845777">
      <w:pPr>
        <w:numPr>
          <w:ilvl w:val="0"/>
          <w:numId w:val="32"/>
        </w:numPr>
      </w:pPr>
      <w:r>
        <w:lastRenderedPageBreak/>
        <w:t>Each bay tank's fuel/LOX load is preserved in the scenario file.</w:t>
      </w:r>
    </w:p>
    <w:p w14:paraId="0EBF570C" w14:textId="77777777" w:rsidR="00845777" w:rsidRDefault="00845777" w:rsidP="00845777">
      <w:pPr>
        <w:ind w:left="360"/>
      </w:pPr>
    </w:p>
    <w:p w14:paraId="5D7B173D" w14:textId="77777777" w:rsidR="00845777" w:rsidRDefault="00845777" w:rsidP="00845777">
      <w:pPr>
        <w:numPr>
          <w:ilvl w:val="0"/>
          <w:numId w:val="32"/>
        </w:numPr>
      </w:pPr>
      <w:r>
        <w:t xml:space="preserve">If you dump consumables from your ship with bay tanks attached, the </w:t>
      </w:r>
      <w:r w:rsidRPr="008B49E3">
        <w:rPr>
          <w:i/>
        </w:rPr>
        <w:t>bay</w:t>
      </w:r>
      <w:r>
        <w:t xml:space="preserve"> tanks drain first.</w:t>
      </w:r>
    </w:p>
    <w:p w14:paraId="56375B9F" w14:textId="77777777" w:rsidR="00845777" w:rsidRDefault="00845777" w:rsidP="00845777">
      <w:pPr>
        <w:ind w:left="360"/>
      </w:pPr>
    </w:p>
    <w:p w14:paraId="24C2C226" w14:textId="77777777" w:rsidR="00845777" w:rsidRDefault="00845777" w:rsidP="00845777">
      <w:pPr>
        <w:numPr>
          <w:ilvl w:val="0"/>
          <w:numId w:val="32"/>
        </w:numPr>
      </w:pPr>
      <w:r>
        <w:t xml:space="preserve">If you resupply consumables with bay tanks attached, the ship’s </w:t>
      </w:r>
      <w:r w:rsidRPr="008B49E3">
        <w:rPr>
          <w:i/>
        </w:rPr>
        <w:t>internal</w:t>
      </w:r>
      <w:r>
        <w:t xml:space="preserve"> tanks fill first and then any </w:t>
      </w:r>
      <w:r w:rsidRPr="008B49E3">
        <w:rPr>
          <w:i/>
        </w:rPr>
        <w:t>bay</w:t>
      </w:r>
      <w:r>
        <w:t xml:space="preserve"> tanks.</w:t>
      </w:r>
    </w:p>
    <w:p w14:paraId="5E9EE80C" w14:textId="77777777" w:rsidR="00845777" w:rsidRDefault="00845777" w:rsidP="00845777">
      <w:pPr>
        <w:ind w:left="360"/>
      </w:pPr>
    </w:p>
    <w:p w14:paraId="1138EFB3" w14:textId="77777777" w:rsidR="00A94AB8" w:rsidRPr="001E112E" w:rsidRDefault="00A94AB8" w:rsidP="003417A5">
      <w:pPr>
        <w:rPr>
          <w:sz w:val="24"/>
          <w:szCs w:val="20"/>
        </w:rPr>
      </w:pPr>
    </w:p>
    <w:p w14:paraId="5050699D" w14:textId="77777777" w:rsidR="00871890" w:rsidRDefault="00871890" w:rsidP="00871890">
      <w:pPr>
        <w:pStyle w:val="Heading1"/>
      </w:pPr>
      <w:bookmarkStart w:id="31" w:name="_Toc184665628"/>
      <w:bookmarkStart w:id="32" w:name="_Toc80454746"/>
      <w:r>
        <w:t>Coolant Temperature Management</w:t>
      </w:r>
      <w:bookmarkEnd w:id="31"/>
      <w:bookmarkEnd w:id="32"/>
    </w:p>
    <w:p w14:paraId="37F07FBB" w14:textId="77777777" w:rsidR="00871890" w:rsidRDefault="00871890" w:rsidP="00871890"/>
    <w:p w14:paraId="2060FEA7" w14:textId="77777777" w:rsidR="00871890" w:rsidRDefault="00296CF9" w:rsidP="00871890">
      <w:pPr>
        <w:jc w:val="both"/>
      </w:pPr>
      <w:r>
        <w:t xml:space="preserve">XR vessels’ </w:t>
      </w:r>
      <w:r w:rsidR="00871890">
        <w:t xml:space="preserve">internal electronics and computers are cooled via a liquid cooling system.  The coolant reserves are able to absorb a certain amount of heat, but this heat must eventually be dissipated away from the ship via the radiator or a ground-based or station-based external cooling system.  If not, the internal computers and systems will overheat and fail, causing the computers which regulate environmental systems to fail as well.  Once this occurs cabin oxygen will no longer be replenished and the crew will lose consciousness or even die if cabin oxygen levels fall below about 10%.  </w:t>
      </w:r>
    </w:p>
    <w:p w14:paraId="44161EB7" w14:textId="77777777" w:rsidR="00871890" w:rsidRDefault="00871890" w:rsidP="00871890">
      <w:pPr>
        <w:jc w:val="both"/>
      </w:pPr>
    </w:p>
    <w:p w14:paraId="1FA5285A" w14:textId="77777777" w:rsidR="00871890" w:rsidRDefault="00871890" w:rsidP="00871890">
      <w:pPr>
        <w:jc w:val="both"/>
      </w:pPr>
      <w:r>
        <w:t xml:space="preserve">To manage coolant temperature it is important to deploy the radiator as soon as possible after reaching orbit.  If you are landed or docked you may also enable the external cooling system, which works by connecting an external coolant line from a ground- or station-based cooling system.  External cooling is somewhat more efficient than the radiator, and if you are landed or docked you may also enable </w:t>
      </w:r>
      <w:r>
        <w:rPr>
          <w:i/>
        </w:rPr>
        <w:t xml:space="preserve">both </w:t>
      </w:r>
      <w:r>
        <w:t>systems simultaneously to cool the ship at more than twice the rate of the radiator alone.  External cooling is activated via a switch on the lower panel.</w:t>
      </w:r>
    </w:p>
    <w:p w14:paraId="1E09BE51" w14:textId="77777777" w:rsidR="00871890" w:rsidRDefault="00871890" w:rsidP="00871890">
      <w:pPr>
        <w:jc w:val="both"/>
      </w:pPr>
    </w:p>
    <w:p w14:paraId="76D6F70C" w14:textId="77777777" w:rsidR="00871890" w:rsidRDefault="00871890" w:rsidP="00871890">
      <w:pPr>
        <w:jc w:val="both"/>
      </w:pPr>
    </w:p>
    <w:p w14:paraId="2FD08E75" w14:textId="77777777" w:rsidR="004D3018" w:rsidRDefault="004D3018" w:rsidP="00871890">
      <w:pPr>
        <w:jc w:val="both"/>
      </w:pPr>
    </w:p>
    <w:p w14:paraId="6EF5E529" w14:textId="77777777" w:rsidR="00871890" w:rsidRDefault="00212FE8" w:rsidP="00871890">
      <w:pPr>
        <w:keepNext/>
        <w:keepLines/>
        <w:jc w:val="center"/>
      </w:pPr>
      <w:r>
        <w:pict w14:anchorId="4D77C192">
          <v:shape id="_x0000_i1051" type="#_x0000_t75" style="width:153.6pt;height:207pt">
            <v:imagedata r:id="rId59" o:title="Coolant Temperature"/>
          </v:shape>
        </w:pict>
      </w:r>
    </w:p>
    <w:p w14:paraId="6A653ABF" w14:textId="77777777" w:rsidR="00871890" w:rsidRDefault="00871890" w:rsidP="00871890">
      <w:pPr>
        <w:keepNext/>
        <w:keepLines/>
        <w:jc w:val="center"/>
        <w:rPr>
          <w:i/>
          <w:sz w:val="24"/>
        </w:rPr>
      </w:pPr>
    </w:p>
    <w:p w14:paraId="488B9E1C" w14:textId="77777777" w:rsidR="00871890" w:rsidRPr="00D31CAA" w:rsidRDefault="00871890" w:rsidP="00871890">
      <w:pPr>
        <w:keepNext/>
        <w:keepLines/>
        <w:jc w:val="center"/>
        <w:rPr>
          <w:i/>
          <w:sz w:val="24"/>
        </w:rPr>
      </w:pPr>
      <w:r w:rsidRPr="00D31CAA">
        <w:rPr>
          <w:i/>
          <w:sz w:val="24"/>
        </w:rPr>
        <w:t>Coolant Temperature Gauge</w:t>
      </w:r>
    </w:p>
    <w:p w14:paraId="2F3D6127" w14:textId="77777777" w:rsidR="00871890" w:rsidRDefault="00871890" w:rsidP="00871890">
      <w:pPr>
        <w:jc w:val="both"/>
      </w:pPr>
    </w:p>
    <w:p w14:paraId="60C4EBDC" w14:textId="77777777" w:rsidR="00871890" w:rsidRDefault="00871890" w:rsidP="00871890">
      <w:pPr>
        <w:jc w:val="both"/>
      </w:pPr>
    </w:p>
    <w:p w14:paraId="7D9936D4" w14:textId="77777777" w:rsidR="00871890" w:rsidRPr="00855C1D" w:rsidRDefault="00871890" w:rsidP="00871890">
      <w:pPr>
        <w:jc w:val="both"/>
        <w:rPr>
          <w:i/>
        </w:rPr>
      </w:pPr>
      <w:r w:rsidRPr="00855C1D">
        <w:rPr>
          <w:i/>
        </w:rPr>
        <w:t>N</w:t>
      </w:r>
      <w:r>
        <w:rPr>
          <w:i/>
        </w:rPr>
        <w:t>ote</w:t>
      </w:r>
      <w:r w:rsidRPr="00855C1D">
        <w:rPr>
          <w:i/>
        </w:rPr>
        <w:t>: running the APU will increase heat generation by several percent (as well as burn APU fuel), so be sure to shut down the APU when you don't need it.</w:t>
      </w:r>
    </w:p>
    <w:p w14:paraId="79D95008" w14:textId="77777777" w:rsidR="00871890" w:rsidRDefault="00871890" w:rsidP="00871890">
      <w:pPr>
        <w:jc w:val="both"/>
      </w:pPr>
    </w:p>
    <w:p w14:paraId="20E04E33" w14:textId="77777777" w:rsidR="00871890" w:rsidRDefault="00871890" w:rsidP="00871890">
      <w:pPr>
        <w:jc w:val="both"/>
      </w:pPr>
      <w:r>
        <w:t xml:space="preserve">Be sure not to deploy the radiator in flight in an atmosphere because excessive dynamic pressure may damage it, rendering it unable to cool the ship any further.  </w:t>
      </w:r>
      <w:r w:rsidRPr="00BB0FDC">
        <w:rPr>
          <w:i/>
        </w:rPr>
        <w:t xml:space="preserve">If </w:t>
      </w:r>
      <w:r>
        <w:rPr>
          <w:i/>
        </w:rPr>
        <w:t xml:space="preserve">that </w:t>
      </w:r>
      <w:r w:rsidRPr="00BB0FDC">
        <w:rPr>
          <w:i/>
        </w:rPr>
        <w:t>happens</w:t>
      </w:r>
      <w:r>
        <w:rPr>
          <w:i/>
        </w:rPr>
        <w:t>,</w:t>
      </w:r>
      <w:r w:rsidRPr="00BB0FDC">
        <w:rPr>
          <w:i/>
        </w:rPr>
        <w:t xml:space="preserve"> land immediately because once the internal systems overheat cabin oxygen flow will fail!</w:t>
      </w:r>
      <w:r>
        <w:t xml:space="preserve">  Once you land, open the crew hatch or both airlock doors to replenish oxygen levels in the cabin, and enable external cooling to cool the ship’s systems.</w:t>
      </w:r>
    </w:p>
    <w:p w14:paraId="5824C7C7" w14:textId="77777777" w:rsidR="00871890" w:rsidRDefault="00871890" w:rsidP="00871890">
      <w:pPr>
        <w:jc w:val="both"/>
      </w:pPr>
    </w:p>
    <w:p w14:paraId="1611018D" w14:textId="77777777" w:rsidR="00871890" w:rsidRDefault="00871890" w:rsidP="00871890">
      <w:pPr>
        <w:jc w:val="both"/>
        <w:rPr>
          <w:i/>
        </w:rPr>
      </w:pPr>
      <w:r>
        <w:t xml:space="preserve">You can monitor coolant temperatures on the main panel via the </w:t>
      </w:r>
      <w:r w:rsidRPr="003640C8">
        <w:rPr>
          <w:i/>
        </w:rPr>
        <w:t>Temperature Display</w:t>
      </w:r>
      <w:r>
        <w:t xml:space="preserve"> MDA screen (described earlier), or you may refer to the </w:t>
      </w:r>
      <w:r w:rsidRPr="003640C8">
        <w:rPr>
          <w:i/>
        </w:rPr>
        <w:lastRenderedPageBreak/>
        <w:t>COOLANT TEMP</w:t>
      </w:r>
      <w:r>
        <w:t xml:space="preserve"> gauge on the lower panel as shown above.  If coolant temperature reaches </w:t>
      </w:r>
      <w:r w:rsidRPr="003640C8">
        <w:rPr>
          <w:b/>
        </w:rPr>
        <w:t>80C</w:t>
      </w:r>
      <w:r>
        <w:t xml:space="preserve"> you will hear a warning message.  If coolant temperature reaches approximately </w:t>
      </w:r>
      <w:r w:rsidRPr="003640C8">
        <w:rPr>
          <w:b/>
        </w:rPr>
        <w:t>90C</w:t>
      </w:r>
      <w:r>
        <w:t xml:space="preserve"> internal systems may fail; failure will typically occur within 20 seconds, although it may vary.  Once the system overheats, the MDA screen, MFDs, HUDs, and environmental systems will fail.  </w:t>
      </w:r>
      <w:r w:rsidRPr="00C768B3">
        <w:rPr>
          <w:i/>
        </w:rPr>
        <w:t>At this point you must deploy the radiator ASAP because you only have a few minutes before oxygen levels fall too low and the crew becomes unconscious and dies shortly thereafter.</w:t>
      </w:r>
    </w:p>
    <w:p w14:paraId="2575330D" w14:textId="77777777" w:rsidR="00871890" w:rsidRDefault="00871890" w:rsidP="00871890">
      <w:pPr>
        <w:jc w:val="both"/>
        <w:rPr>
          <w:i/>
        </w:rPr>
      </w:pPr>
    </w:p>
    <w:p w14:paraId="1C342F60" w14:textId="77777777" w:rsidR="00871890" w:rsidRDefault="00871890" w:rsidP="00871890">
      <w:pPr>
        <w:jc w:val="both"/>
      </w:pPr>
      <w:r>
        <w:t>Note that coolant management may be configured or disabled via the config file.</w:t>
      </w:r>
    </w:p>
    <w:p w14:paraId="190A2B74" w14:textId="77777777" w:rsidR="00871890" w:rsidRDefault="00871890" w:rsidP="00871890">
      <w:pPr>
        <w:jc w:val="both"/>
      </w:pPr>
    </w:p>
    <w:p w14:paraId="3631AFBF" w14:textId="77777777" w:rsidR="00871890" w:rsidRDefault="00871890" w:rsidP="00871890">
      <w:pPr>
        <w:jc w:val="both"/>
      </w:pPr>
      <w:r>
        <w:t xml:space="preserve">You can monitor the cabin oxygen levels via the </w:t>
      </w:r>
      <w:r w:rsidRPr="00E30202">
        <w:rPr>
          <w:i/>
        </w:rPr>
        <w:t>OXYGEN REMAINING</w:t>
      </w:r>
      <w:r>
        <w:t xml:space="preserve"> screen on the lower panel.  </w:t>
      </w:r>
    </w:p>
    <w:p w14:paraId="2B300B7A" w14:textId="77777777" w:rsidR="00871890" w:rsidRDefault="00871890" w:rsidP="00871890"/>
    <w:p w14:paraId="6D352008" w14:textId="77777777" w:rsidR="00871890" w:rsidRDefault="00212FE8" w:rsidP="00871890">
      <w:pPr>
        <w:jc w:val="center"/>
      </w:pPr>
      <w:r>
        <w:pict w14:anchorId="0649D436">
          <v:shape id="_x0000_i1052" type="#_x0000_t75" style="width:129.6pt;height:85.2pt">
            <v:imagedata r:id="rId60" o:title="Oxygen Remaining"/>
          </v:shape>
        </w:pict>
      </w:r>
    </w:p>
    <w:p w14:paraId="2A1AD582" w14:textId="77777777" w:rsidR="00871890" w:rsidRDefault="00871890" w:rsidP="00871890">
      <w:pPr>
        <w:jc w:val="center"/>
      </w:pPr>
    </w:p>
    <w:p w14:paraId="627DA6C7" w14:textId="77777777" w:rsidR="00871890" w:rsidRPr="00882B0F" w:rsidRDefault="00871890" w:rsidP="00871890">
      <w:pPr>
        <w:jc w:val="center"/>
        <w:rPr>
          <w:i/>
          <w:sz w:val="24"/>
        </w:rPr>
      </w:pPr>
      <w:r w:rsidRPr="00882B0F">
        <w:rPr>
          <w:i/>
          <w:sz w:val="24"/>
        </w:rPr>
        <w:t>O</w:t>
      </w:r>
      <w:r w:rsidRPr="00882B0F">
        <w:rPr>
          <w:i/>
          <w:sz w:val="24"/>
          <w:vertAlign w:val="subscript"/>
        </w:rPr>
        <w:t>2</w:t>
      </w:r>
      <w:r w:rsidRPr="00882B0F">
        <w:rPr>
          <w:i/>
          <w:sz w:val="24"/>
        </w:rPr>
        <w:t xml:space="preserve"> Remaining Display</w:t>
      </w:r>
    </w:p>
    <w:p w14:paraId="0974163C" w14:textId="77777777" w:rsidR="00871890" w:rsidRDefault="00871890" w:rsidP="00871890"/>
    <w:p w14:paraId="4585AB87" w14:textId="77777777" w:rsidR="00871890" w:rsidRDefault="00871890" w:rsidP="00871890">
      <w:pPr>
        <w:jc w:val="both"/>
      </w:pPr>
      <w:r>
        <w:t>Oxygen time remaining is of course proportional to the number of crew members onboard the ship.</w:t>
      </w:r>
    </w:p>
    <w:p w14:paraId="34122892" w14:textId="77777777" w:rsidR="0012520E" w:rsidRDefault="0012520E" w:rsidP="00FB4755">
      <w:pPr>
        <w:jc w:val="both"/>
      </w:pPr>
    </w:p>
    <w:p w14:paraId="37AB2A4D" w14:textId="77777777" w:rsidR="00871890" w:rsidRDefault="00871890" w:rsidP="00FB4755">
      <w:pPr>
        <w:jc w:val="both"/>
      </w:pPr>
    </w:p>
    <w:p w14:paraId="3C82ADD4" w14:textId="77777777" w:rsidR="00207CE1" w:rsidRDefault="00207CE1" w:rsidP="00FB4755">
      <w:pPr>
        <w:pStyle w:val="Heading1"/>
        <w:jc w:val="both"/>
      </w:pPr>
      <w:bookmarkStart w:id="33" w:name="_Toc80454747"/>
      <w:r>
        <w:t>APU Fuel Management</w:t>
      </w:r>
      <w:bookmarkEnd w:id="33"/>
    </w:p>
    <w:p w14:paraId="7C538065" w14:textId="77777777" w:rsidR="00207CE1" w:rsidRDefault="00207CE1" w:rsidP="00FB4755">
      <w:pPr>
        <w:jc w:val="both"/>
      </w:pPr>
    </w:p>
    <w:p w14:paraId="2A718F7D" w14:textId="77777777" w:rsidR="00207CE1" w:rsidRDefault="00207CE1" w:rsidP="00FB4755">
      <w:pPr>
        <w:jc w:val="both"/>
      </w:pPr>
      <w:r>
        <w:lastRenderedPageBreak/>
        <w:t>The APU (</w:t>
      </w:r>
      <w:r w:rsidRPr="00207CE1">
        <w:rPr>
          <w:i/>
        </w:rPr>
        <w:t>Auxiliary Power Unit</w:t>
      </w:r>
      <w:r>
        <w:t xml:space="preserve">) provides hydraulic power </w:t>
      </w:r>
      <w:r w:rsidR="003F62FD">
        <w:t>to</w:t>
      </w:r>
      <w:r>
        <w:t xml:space="preserve"> the ship.  It powers flight control systems, doors, radiator deployment, etc.  You will normally only run the APU during takeoff and landing in an atmosphere, </w:t>
      </w:r>
      <w:r w:rsidR="006065AA">
        <w:t xml:space="preserve">reentry, </w:t>
      </w:r>
      <w:r>
        <w:t xml:space="preserve">or you will run it for a short time when you need to open or close an airlock door or the </w:t>
      </w:r>
      <w:r w:rsidR="006065AA">
        <w:t>payload bay doors</w:t>
      </w:r>
      <w:r>
        <w:t>.</w:t>
      </w:r>
    </w:p>
    <w:p w14:paraId="619A7E5B" w14:textId="77777777" w:rsidR="00207CE1" w:rsidRDefault="00207CE1" w:rsidP="00FB4755">
      <w:pPr>
        <w:jc w:val="both"/>
      </w:pPr>
    </w:p>
    <w:p w14:paraId="7EEE61FD" w14:textId="77777777" w:rsidR="00892366" w:rsidRDefault="00207CE1" w:rsidP="00FB4755">
      <w:pPr>
        <w:jc w:val="both"/>
      </w:pPr>
      <w:r>
        <w:t>Unless APU fuel consumption is disabled</w:t>
      </w:r>
      <w:r w:rsidR="0046167E">
        <w:t xml:space="preserve"> via </w:t>
      </w:r>
      <w:r w:rsidR="00514F3D">
        <w:t xml:space="preserve">the </w:t>
      </w:r>
      <w:r w:rsidR="00514F3D" w:rsidRPr="00514F3D">
        <w:rPr>
          <w:i/>
        </w:rPr>
        <w:t>APUFuelBurnRate</w:t>
      </w:r>
      <w:r w:rsidR="00514F3D">
        <w:t xml:space="preserve"> </w:t>
      </w:r>
      <w:r w:rsidR="0046167E">
        <w:t xml:space="preserve">setting </w:t>
      </w:r>
      <w:r w:rsidR="00A03652">
        <w:t xml:space="preserve">in </w:t>
      </w:r>
      <w:r w:rsidR="0046167E">
        <w:t xml:space="preserve">the </w:t>
      </w:r>
      <w:r w:rsidR="007A1D45">
        <w:t>ship’s config file</w:t>
      </w:r>
      <w:r w:rsidR="00670076">
        <w:t xml:space="preserve">, the APU has limited fuel </w:t>
      </w:r>
      <w:r>
        <w:t xml:space="preserve">so be efficient with its use and don't leave it running when you don't need it.  </w:t>
      </w:r>
    </w:p>
    <w:p w14:paraId="1A322D8F" w14:textId="77777777" w:rsidR="00892366" w:rsidRDefault="00892366" w:rsidP="00FB4755">
      <w:pPr>
        <w:jc w:val="both"/>
      </w:pPr>
    </w:p>
    <w:p w14:paraId="120A8A2A" w14:textId="77777777" w:rsidR="00207CE1" w:rsidRDefault="00207CE1" w:rsidP="00FB4755">
      <w:pPr>
        <w:jc w:val="both"/>
      </w:pPr>
      <w:r>
        <w:t xml:space="preserve">If you attempt to take off in an atmosphere with the APU off you will hear a warning </w:t>
      </w:r>
      <w:r w:rsidR="00F931A5">
        <w:t xml:space="preserve">callout </w:t>
      </w:r>
      <w:r>
        <w:t>from the computer.</w:t>
      </w:r>
      <w:r w:rsidR="00892366">
        <w:t xml:space="preserve">  </w:t>
      </w:r>
    </w:p>
    <w:p w14:paraId="39631E1D" w14:textId="77777777" w:rsidR="00892366" w:rsidRDefault="00892366" w:rsidP="00FB4755">
      <w:pPr>
        <w:jc w:val="both"/>
      </w:pPr>
    </w:p>
    <w:p w14:paraId="2A87027F" w14:textId="77777777" w:rsidR="00207CE1" w:rsidRDefault="00207CE1" w:rsidP="00FB4755">
      <w:pPr>
        <w:jc w:val="both"/>
      </w:pPr>
      <w:r>
        <w:t>Because the APU is the sole s</w:t>
      </w:r>
      <w:r w:rsidR="00C10BDA">
        <w:t>ource of hydraulic power on XR vessels</w:t>
      </w:r>
      <w:r>
        <w:t>, the APU must be running in order for these systems to operate:</w:t>
      </w:r>
    </w:p>
    <w:p w14:paraId="18779250" w14:textId="77777777" w:rsidR="00207CE1" w:rsidRDefault="00207CE1" w:rsidP="00FB4755">
      <w:pPr>
        <w:jc w:val="both"/>
      </w:pPr>
    </w:p>
    <w:p w14:paraId="3E34C82D" w14:textId="77777777" w:rsidR="00207CE1" w:rsidRDefault="00207CE1" w:rsidP="00FB4755">
      <w:pPr>
        <w:numPr>
          <w:ilvl w:val="1"/>
          <w:numId w:val="3"/>
        </w:numPr>
        <w:jc w:val="both"/>
      </w:pPr>
      <w:r>
        <w:t>Airlock Ladder</w:t>
      </w:r>
    </w:p>
    <w:p w14:paraId="09F03A45" w14:textId="77777777" w:rsidR="00207CE1" w:rsidRDefault="00B47453" w:rsidP="00FB4755">
      <w:pPr>
        <w:numPr>
          <w:ilvl w:val="1"/>
          <w:numId w:val="3"/>
        </w:numPr>
        <w:jc w:val="both"/>
      </w:pPr>
      <w:r>
        <w:t>Docking Port</w:t>
      </w:r>
      <w:r w:rsidR="00E763CE">
        <w:t>/Nosecone</w:t>
      </w:r>
    </w:p>
    <w:p w14:paraId="5FF82D53" w14:textId="77777777" w:rsidR="00207CE1" w:rsidRDefault="00207CE1" w:rsidP="00FB4755">
      <w:pPr>
        <w:numPr>
          <w:ilvl w:val="1"/>
          <w:numId w:val="3"/>
        </w:numPr>
        <w:jc w:val="both"/>
      </w:pPr>
      <w:r>
        <w:t>Outer Airlock Door</w:t>
      </w:r>
    </w:p>
    <w:p w14:paraId="4EEFB533" w14:textId="77777777" w:rsidR="00207CE1" w:rsidRDefault="00207CE1" w:rsidP="00FB4755">
      <w:pPr>
        <w:numPr>
          <w:ilvl w:val="1"/>
          <w:numId w:val="3"/>
        </w:numPr>
        <w:jc w:val="both"/>
      </w:pPr>
      <w:r>
        <w:t>Inner Airlock Door</w:t>
      </w:r>
    </w:p>
    <w:p w14:paraId="5D073C85" w14:textId="77777777" w:rsidR="00207CE1" w:rsidRDefault="00207CE1" w:rsidP="00FB4755">
      <w:pPr>
        <w:numPr>
          <w:ilvl w:val="1"/>
          <w:numId w:val="3"/>
        </w:numPr>
        <w:jc w:val="both"/>
      </w:pPr>
      <w:r>
        <w:t>Airbrake</w:t>
      </w:r>
    </w:p>
    <w:p w14:paraId="79A98FBB" w14:textId="77777777" w:rsidR="00207CE1" w:rsidRDefault="00207CE1" w:rsidP="00FB4755">
      <w:pPr>
        <w:numPr>
          <w:ilvl w:val="1"/>
          <w:numId w:val="3"/>
        </w:numPr>
        <w:jc w:val="both"/>
      </w:pPr>
      <w:r>
        <w:t>Cabin Hatch</w:t>
      </w:r>
    </w:p>
    <w:p w14:paraId="78FBFBD5" w14:textId="77777777" w:rsidR="00207CE1" w:rsidRDefault="00207CE1" w:rsidP="00FB4755">
      <w:pPr>
        <w:numPr>
          <w:ilvl w:val="1"/>
          <w:numId w:val="3"/>
        </w:numPr>
        <w:jc w:val="both"/>
      </w:pPr>
      <w:r>
        <w:t>Radiator</w:t>
      </w:r>
    </w:p>
    <w:p w14:paraId="75F900CE" w14:textId="77777777" w:rsidR="00207CE1" w:rsidRDefault="00207CE1" w:rsidP="00FB4755">
      <w:pPr>
        <w:numPr>
          <w:ilvl w:val="1"/>
          <w:numId w:val="3"/>
        </w:numPr>
        <w:jc w:val="both"/>
      </w:pPr>
      <w:r>
        <w:t>Retro Doors</w:t>
      </w:r>
    </w:p>
    <w:p w14:paraId="6CA0C45D" w14:textId="77777777" w:rsidR="00207CE1" w:rsidRDefault="00207CE1" w:rsidP="00FB4755">
      <w:pPr>
        <w:numPr>
          <w:ilvl w:val="1"/>
          <w:numId w:val="3"/>
        </w:numPr>
        <w:jc w:val="both"/>
      </w:pPr>
      <w:r>
        <w:t>Landing Gear</w:t>
      </w:r>
    </w:p>
    <w:p w14:paraId="6E9A026B" w14:textId="77777777" w:rsidR="00C5298B" w:rsidRDefault="00C5298B" w:rsidP="00FB4755">
      <w:pPr>
        <w:numPr>
          <w:ilvl w:val="1"/>
          <w:numId w:val="3"/>
        </w:numPr>
        <w:jc w:val="both"/>
      </w:pPr>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p w14:paraId="255BAC99" w14:textId="77777777" w:rsidR="00C5298B" w:rsidRDefault="00C5298B" w:rsidP="00FB4755">
      <w:pPr>
        <w:numPr>
          <w:ilvl w:val="1"/>
          <w:numId w:val="3"/>
        </w:numPr>
        <w:jc w:val="both"/>
      </w:pPr>
      <w:r>
        <w:t>Crew Elevator</w:t>
      </w:r>
    </w:p>
    <w:p w14:paraId="48F92872" w14:textId="77777777" w:rsidR="00207CE1" w:rsidRDefault="00207CE1" w:rsidP="00FB4755">
      <w:pPr>
        <w:numPr>
          <w:ilvl w:val="1"/>
          <w:numId w:val="3"/>
        </w:numPr>
        <w:jc w:val="both"/>
      </w:pPr>
      <w:r>
        <w:t>Flight Control Surfaces (elevons, rudder, elevator trim, etc.)</w:t>
      </w:r>
    </w:p>
    <w:p w14:paraId="19918677" w14:textId="77777777" w:rsidR="00207CE1" w:rsidRDefault="00207CE1" w:rsidP="00FB4755">
      <w:pPr>
        <w:numPr>
          <w:ilvl w:val="1"/>
          <w:numId w:val="3"/>
        </w:numPr>
        <w:jc w:val="both"/>
      </w:pPr>
      <w:r>
        <w:t>Wheel Brakes</w:t>
      </w:r>
    </w:p>
    <w:p w14:paraId="7EE05007" w14:textId="77777777" w:rsidR="00207CE1" w:rsidRDefault="00207CE1" w:rsidP="00FB4755">
      <w:pPr>
        <w:ind w:left="360"/>
        <w:jc w:val="both"/>
      </w:pPr>
      <w:r>
        <w:t xml:space="preserve">    </w:t>
      </w:r>
    </w:p>
    <w:p w14:paraId="7E6B23B6" w14:textId="77777777" w:rsidR="00207CE1" w:rsidRDefault="00207CE1" w:rsidP="00FB4755">
      <w:pPr>
        <w:jc w:val="both"/>
      </w:pPr>
      <w:r>
        <w:lastRenderedPageBreak/>
        <w:t>Nominal APU startup/shutdown time</w:t>
      </w:r>
      <w:r w:rsidR="00E763CE">
        <w:t xml:space="preserve"> is</w:t>
      </w:r>
      <w:r>
        <w:t xml:space="preserve"> 2.5 seconds</w:t>
      </w:r>
      <w:r w:rsidR="00E763CE">
        <w:t>.</w:t>
      </w:r>
    </w:p>
    <w:p w14:paraId="6F45F107" w14:textId="77777777" w:rsidR="00077A59" w:rsidRDefault="00077A59" w:rsidP="00FB4755">
      <w:pPr>
        <w:jc w:val="both"/>
      </w:pPr>
    </w:p>
    <w:p w14:paraId="693C99BE" w14:textId="77777777" w:rsidR="00892366" w:rsidRPr="00613C78" w:rsidRDefault="00892366" w:rsidP="00FB4755">
      <w:pPr>
        <w:jc w:val="both"/>
      </w:pPr>
      <w:r>
        <w:t xml:space="preserve">As a safety feature, if you leave the APU running for more than </w:t>
      </w:r>
      <w:r w:rsidR="00AC781B">
        <w:t>60</w:t>
      </w:r>
      <w:r>
        <w:t xml:space="preserve"> seconds with no load on it (i.e., without using it) you will hear a warning callout from the computer.  Th</w:t>
      </w:r>
      <w:r w:rsidR="00AD2A06">
        <w:t>is</w:t>
      </w:r>
      <w:r>
        <w:t xml:space="preserve"> warning interval may be changed or eliminated via the </w:t>
      </w:r>
      <w:r w:rsidRPr="00892366">
        <w:rPr>
          <w:i/>
        </w:rPr>
        <w:t>APUIdleRuntimeCallouts</w:t>
      </w:r>
      <w:r>
        <w:t xml:space="preserve"> in </w:t>
      </w:r>
      <w:r w:rsidR="00013F85">
        <w:t>your vessel’s configuration</w:t>
      </w:r>
      <w:r>
        <w:t xml:space="preserve"> file.</w:t>
      </w:r>
      <w:r w:rsidR="00613C78">
        <w:t xml:space="preserve">  Note that if </w:t>
      </w:r>
      <w:r w:rsidR="00613C78" w:rsidRPr="00613C78">
        <w:rPr>
          <w:i/>
        </w:rPr>
        <w:t>APUFuelBurnRate=0</w:t>
      </w:r>
      <w:r w:rsidR="00613C78">
        <w:t xml:space="preserve"> (unlimited), APU idle warning callouts are automatically disabled.</w:t>
      </w:r>
    </w:p>
    <w:p w14:paraId="54E30622" w14:textId="77777777" w:rsidR="00892366" w:rsidRDefault="00892366" w:rsidP="00FB4755">
      <w:pPr>
        <w:jc w:val="both"/>
        <w:rPr>
          <w:i/>
        </w:rPr>
      </w:pPr>
    </w:p>
    <w:p w14:paraId="246F26B6" w14:textId="77777777" w:rsidR="00E9180F" w:rsidRPr="00E9180F" w:rsidRDefault="00E9180F" w:rsidP="00FB4755">
      <w:pPr>
        <w:jc w:val="both"/>
        <w:rPr>
          <w:i/>
        </w:rPr>
      </w:pPr>
      <w:r>
        <w:t xml:space="preserve">Also note that by default the APU will automatically shut down whenever you switch focus to another vessel </w:t>
      </w:r>
      <w:r>
        <w:rPr>
          <w:i/>
        </w:rPr>
        <w:t xml:space="preserve">unless </w:t>
      </w:r>
      <w:r>
        <w:t xml:space="preserve">an XR autopilot that requires APU power is engaged.  If desired, you may disable auto-APU shutdown by setting </w:t>
      </w:r>
      <w:r w:rsidRPr="00E9180F">
        <w:rPr>
          <w:i/>
        </w:rPr>
        <w:t>APUAutoShutdown=0</w:t>
      </w:r>
      <w:r>
        <w:t xml:space="preserve"> in your vessel's configuration file.</w:t>
      </w:r>
    </w:p>
    <w:p w14:paraId="572CDE38" w14:textId="77777777" w:rsidR="00E9180F" w:rsidRPr="00E9180F" w:rsidRDefault="00E9180F" w:rsidP="00FB4755">
      <w:pPr>
        <w:jc w:val="both"/>
      </w:pPr>
    </w:p>
    <w:p w14:paraId="6F55FCD5" w14:textId="77777777" w:rsidR="00077A59" w:rsidRDefault="008C34B4" w:rsidP="00FB4755">
      <w:pPr>
        <w:jc w:val="both"/>
      </w:pPr>
      <w:r>
        <w:t xml:space="preserve">You may activate the APU via </w:t>
      </w:r>
      <w:r w:rsidRPr="002211BE">
        <w:rPr>
          <w:i/>
        </w:rPr>
        <w:t>CTRL-A</w:t>
      </w:r>
      <w:r>
        <w:t xml:space="preserve"> or </w:t>
      </w:r>
      <w:r w:rsidR="00AD0049">
        <w:t>via</w:t>
      </w:r>
      <w:r>
        <w:t xml:space="preserve"> the APU button present on </w:t>
      </w:r>
      <w:r w:rsidR="00B00466">
        <w:t>the ship's 2D</w:t>
      </w:r>
      <w:r>
        <w:t xml:space="preserve"> instrument panels.</w:t>
      </w:r>
      <w:r w:rsidR="00C63E69">
        <w:t xml:space="preserve">  </w:t>
      </w:r>
    </w:p>
    <w:p w14:paraId="50D16632" w14:textId="77777777" w:rsidR="008C34B4" w:rsidRDefault="008C34B4" w:rsidP="00207CE1"/>
    <w:p w14:paraId="0C4A7EE2" w14:textId="77777777" w:rsidR="00CA1B8E" w:rsidRDefault="00CA1B8E" w:rsidP="00207CE1"/>
    <w:p w14:paraId="20F25B1A" w14:textId="77777777" w:rsidR="008C34B4" w:rsidRDefault="00212FE8" w:rsidP="00553A0E">
      <w:pPr>
        <w:jc w:val="center"/>
      </w:pPr>
      <w:r>
        <w:pict w14:anchorId="595ECABF">
          <v:shape id="_x0000_i1053" type="#_x0000_t75" style="width:48pt;height:117pt">
            <v:imagedata r:id="rId61" o:title="XR5 APU Display"/>
          </v:shape>
        </w:pict>
      </w:r>
    </w:p>
    <w:p w14:paraId="0C9DB45D" w14:textId="77777777" w:rsidR="00553A0E" w:rsidRDefault="00553A0E" w:rsidP="00553A0E">
      <w:pPr>
        <w:jc w:val="center"/>
      </w:pPr>
    </w:p>
    <w:p w14:paraId="191D04F1" w14:textId="77777777" w:rsidR="00553A0E" w:rsidRDefault="00553A0E" w:rsidP="00553A0E">
      <w:pPr>
        <w:jc w:val="center"/>
        <w:rPr>
          <w:i/>
          <w:sz w:val="24"/>
        </w:rPr>
      </w:pPr>
      <w:r w:rsidRPr="00553A0E">
        <w:rPr>
          <w:i/>
          <w:sz w:val="24"/>
        </w:rPr>
        <w:t>APU Button and Fuel Gauge</w:t>
      </w:r>
    </w:p>
    <w:p w14:paraId="09534B06" w14:textId="77777777" w:rsidR="00553A0E" w:rsidRDefault="00553A0E" w:rsidP="00553A0E">
      <w:pPr>
        <w:jc w:val="center"/>
        <w:rPr>
          <w:i/>
          <w:sz w:val="24"/>
        </w:rPr>
      </w:pPr>
    </w:p>
    <w:p w14:paraId="5B71E4DE" w14:textId="77777777" w:rsidR="00553A0E" w:rsidRDefault="00553A0E" w:rsidP="00C63E69">
      <w:pPr>
        <w:rPr>
          <w:sz w:val="24"/>
        </w:rPr>
      </w:pPr>
    </w:p>
    <w:p w14:paraId="3B6601A0" w14:textId="77777777" w:rsidR="00DE1CB5" w:rsidRPr="00DE1CB5" w:rsidRDefault="00A54B2D" w:rsidP="00A54B2D">
      <w:pPr>
        <w:pStyle w:val="Heading1"/>
      </w:pPr>
      <w:bookmarkStart w:id="34" w:name="_Toc80454748"/>
      <w:r>
        <w:lastRenderedPageBreak/>
        <w:t>M.E.T. and Interval Timers</w:t>
      </w:r>
      <w:bookmarkEnd w:id="34"/>
    </w:p>
    <w:p w14:paraId="53591CF5" w14:textId="77777777" w:rsidR="00DE1CB5" w:rsidRPr="00DE1CB5" w:rsidRDefault="00DE1CB5" w:rsidP="00DE1CB5">
      <w:pPr>
        <w:rPr>
          <w:sz w:val="24"/>
        </w:rPr>
      </w:pPr>
    </w:p>
    <w:p w14:paraId="1CB8C7EF" w14:textId="77777777" w:rsidR="00DE1CB5" w:rsidRPr="00DE1CB5" w:rsidRDefault="002E6750" w:rsidP="00ED5C00">
      <w:pPr>
        <w:jc w:val="both"/>
      </w:pPr>
      <w:r>
        <w:t xml:space="preserve">XR vessels </w:t>
      </w:r>
      <w:r w:rsidR="00DE1CB5" w:rsidRPr="00DE1CB5">
        <w:t xml:space="preserve">feature a </w:t>
      </w:r>
      <w:r w:rsidR="00DE1CB5" w:rsidRPr="00A54B2D">
        <w:rPr>
          <w:i/>
        </w:rPr>
        <w:t>Mission-Elapsed-Time</w:t>
      </w:r>
      <w:r w:rsidR="00DE1CB5" w:rsidRPr="00DE1CB5">
        <w:t xml:space="preserve"> (MET) timer plus two manual interval timers.  The MET timer will start automatically once the ship goes "wheels-up", meaning "at liftoff".  The MET timer will run until you land again and manually reset it by holding down the reset button.  Note that you </w:t>
      </w:r>
      <w:r w:rsidR="00723476">
        <w:t>may</w:t>
      </w:r>
      <w:r w:rsidR="00DE1CB5" w:rsidRPr="00DE1CB5">
        <w:t xml:space="preserve"> only reset the MET timer while landed</w:t>
      </w:r>
      <w:r w:rsidR="00A54B2D">
        <w:t xml:space="preserve"> – you may </w:t>
      </w:r>
      <w:r w:rsidR="00A54B2D">
        <w:rPr>
          <w:i/>
        </w:rPr>
        <w:t xml:space="preserve">not </w:t>
      </w:r>
      <w:r w:rsidR="00A54B2D">
        <w:t>reset it merely while docked to another vessel</w:t>
      </w:r>
      <w:r w:rsidR="00F03AC6">
        <w:t xml:space="preserve"> or while in flight</w:t>
      </w:r>
      <w:r w:rsidR="00DE1CB5" w:rsidRPr="00DE1CB5">
        <w:t>.  Once it is reset it will start again automatically at liftoff.</w:t>
      </w:r>
    </w:p>
    <w:p w14:paraId="77DAE8FF" w14:textId="77777777" w:rsidR="00DE1CB5" w:rsidRPr="00DE1CB5" w:rsidRDefault="00DE1CB5" w:rsidP="00ED5C00">
      <w:pPr>
        <w:jc w:val="both"/>
      </w:pPr>
    </w:p>
    <w:p w14:paraId="2429824A" w14:textId="77777777" w:rsidR="00C63E69" w:rsidRDefault="00DE1CB5" w:rsidP="00ED5C00">
      <w:pPr>
        <w:jc w:val="both"/>
      </w:pPr>
      <w:r w:rsidRPr="00DE1CB5">
        <w:t xml:space="preserve">The two interval timers are similar to the MET timer except that they </w:t>
      </w:r>
      <w:r w:rsidR="002B5E1A">
        <w:t xml:space="preserve">may </w:t>
      </w:r>
      <w:r w:rsidRPr="00DE1CB5">
        <w:t xml:space="preserve">be started, stopped, </w:t>
      </w:r>
      <w:r w:rsidR="00E21672">
        <w:t xml:space="preserve">or </w:t>
      </w:r>
      <w:r w:rsidRPr="00DE1CB5">
        <w:t>reset anywhere at any</w:t>
      </w:r>
      <w:r w:rsidR="00176A5F">
        <w:t xml:space="preserve"> </w:t>
      </w:r>
      <w:r w:rsidRPr="00DE1CB5">
        <w:t>time.  The first interval timer is on the upper panel and the second interval timer is on the lower panel; these timers run independently of each other.</w:t>
      </w:r>
    </w:p>
    <w:p w14:paraId="677809E7" w14:textId="77777777" w:rsidR="00DA6037" w:rsidRDefault="00DA6037" w:rsidP="00DE1CB5"/>
    <w:p w14:paraId="0320C587" w14:textId="77777777" w:rsidR="00283DA1" w:rsidRDefault="00283DA1" w:rsidP="00DE1CB5"/>
    <w:p w14:paraId="1B468105" w14:textId="77777777" w:rsidR="00283DA1" w:rsidRDefault="00212FE8" w:rsidP="00DA6037">
      <w:pPr>
        <w:jc w:val="center"/>
      </w:pPr>
      <w:r>
        <w:pict w14:anchorId="2494E4E5">
          <v:shape id="_x0000_i1054" type="#_x0000_t75" style="width:232.8pt;height:111.6pt">
            <v:imagedata r:id="rId62" o:title="Upper Panel Timers"/>
          </v:shape>
        </w:pict>
      </w:r>
    </w:p>
    <w:p w14:paraId="7AD06067" w14:textId="77777777" w:rsidR="00DA6037" w:rsidRDefault="00DA6037" w:rsidP="00DA6037">
      <w:pPr>
        <w:jc w:val="center"/>
      </w:pPr>
    </w:p>
    <w:p w14:paraId="270F3A1E" w14:textId="77777777" w:rsidR="00DA6037" w:rsidRDefault="00DA6037" w:rsidP="00DA6037">
      <w:pPr>
        <w:jc w:val="center"/>
        <w:rPr>
          <w:i/>
          <w:sz w:val="24"/>
        </w:rPr>
      </w:pPr>
      <w:r w:rsidRPr="00DA6037">
        <w:rPr>
          <w:i/>
          <w:sz w:val="24"/>
        </w:rPr>
        <w:t>Upper Panel Timer Displays</w:t>
      </w:r>
    </w:p>
    <w:p w14:paraId="0E355D8E" w14:textId="77777777" w:rsidR="00C908F6" w:rsidRDefault="00C908F6" w:rsidP="00DA6037">
      <w:pPr>
        <w:jc w:val="center"/>
        <w:rPr>
          <w:i/>
          <w:sz w:val="24"/>
        </w:rPr>
      </w:pPr>
    </w:p>
    <w:p w14:paraId="3052BD18" w14:textId="77777777" w:rsidR="00C908F6" w:rsidRDefault="00C908F6" w:rsidP="00DA6037">
      <w:pPr>
        <w:jc w:val="center"/>
        <w:rPr>
          <w:i/>
          <w:sz w:val="24"/>
        </w:rPr>
      </w:pPr>
    </w:p>
    <w:p w14:paraId="712D1782" w14:textId="77777777" w:rsidR="00C908F6" w:rsidRDefault="00212FE8" w:rsidP="00DA6037">
      <w:pPr>
        <w:jc w:val="center"/>
        <w:rPr>
          <w:i/>
          <w:sz w:val="24"/>
        </w:rPr>
      </w:pPr>
      <w:r>
        <w:rPr>
          <w:i/>
          <w:sz w:val="24"/>
        </w:rPr>
        <w:lastRenderedPageBreak/>
        <w:pict w14:anchorId="7F1DE10E">
          <v:shape id="_x0000_i1055" type="#_x0000_t75" style="width:431.4pt;height:63.6pt">
            <v:imagedata r:id="rId63" o:title="Lower Panel Timers"/>
          </v:shape>
        </w:pict>
      </w:r>
    </w:p>
    <w:p w14:paraId="69EBD59A" w14:textId="77777777" w:rsidR="00C908F6" w:rsidRDefault="00C908F6" w:rsidP="00DA6037">
      <w:pPr>
        <w:jc w:val="center"/>
        <w:rPr>
          <w:i/>
          <w:sz w:val="24"/>
        </w:rPr>
      </w:pPr>
    </w:p>
    <w:p w14:paraId="176E6D0F" w14:textId="77777777" w:rsidR="00C908F6" w:rsidRDefault="00C908F6" w:rsidP="00DA6037">
      <w:pPr>
        <w:jc w:val="center"/>
        <w:rPr>
          <w:i/>
          <w:sz w:val="24"/>
        </w:rPr>
      </w:pPr>
      <w:r>
        <w:rPr>
          <w:i/>
          <w:sz w:val="24"/>
        </w:rPr>
        <w:t>Lower Panel Timer Displays</w:t>
      </w:r>
    </w:p>
    <w:p w14:paraId="025A9273" w14:textId="77777777" w:rsidR="00C908F6" w:rsidRDefault="00C908F6" w:rsidP="00DA6037">
      <w:pPr>
        <w:jc w:val="center"/>
        <w:rPr>
          <w:i/>
          <w:sz w:val="24"/>
        </w:rPr>
      </w:pPr>
    </w:p>
    <w:p w14:paraId="67B0E984" w14:textId="77777777" w:rsidR="00C908F6" w:rsidRDefault="00C908F6" w:rsidP="00DA6037">
      <w:pPr>
        <w:jc w:val="center"/>
        <w:rPr>
          <w:i/>
          <w:sz w:val="24"/>
        </w:rPr>
      </w:pPr>
    </w:p>
    <w:p w14:paraId="08FB5F73" w14:textId="77777777" w:rsidR="003E40B7" w:rsidRDefault="003E40B7" w:rsidP="003E40B7">
      <w:pPr>
        <w:pStyle w:val="Heading1"/>
      </w:pPr>
      <w:bookmarkStart w:id="35" w:name="_Toc80454749"/>
      <w:r>
        <w:t>Damage and Warning Display</w:t>
      </w:r>
      <w:bookmarkEnd w:id="35"/>
    </w:p>
    <w:p w14:paraId="2E8977E0" w14:textId="77777777" w:rsidR="003E40B7" w:rsidRDefault="003E40B7" w:rsidP="003E40B7"/>
    <w:p w14:paraId="6AC88F95" w14:textId="77777777" w:rsidR="003E40B7" w:rsidRDefault="003E40B7" w:rsidP="00ED5C00">
      <w:pPr>
        <w:jc w:val="both"/>
      </w:pPr>
      <w:r>
        <w:t>This section details the damage and warning displays in</w:t>
      </w:r>
      <w:r w:rsidR="00726668">
        <w:t xml:space="preserve"> XR vessels</w:t>
      </w:r>
      <w:r>
        <w:t xml:space="preserve">.  First and foremost, there is a warning display on the main panel in addition to a </w:t>
      </w:r>
      <w:r>
        <w:rPr>
          <w:i/>
        </w:rPr>
        <w:t xml:space="preserve">Master Warning System (MWS) </w:t>
      </w:r>
      <w:r>
        <w:t xml:space="preserve">light that alerts you to a problem.  </w:t>
      </w:r>
      <w:r w:rsidR="00563885">
        <w:t>This panel varies slightly between XR vessels, but it functions similarly on all XR vessels.</w:t>
      </w:r>
    </w:p>
    <w:p w14:paraId="2B3944B6" w14:textId="77777777" w:rsidR="003E40B7" w:rsidRDefault="003E40B7" w:rsidP="003E40B7"/>
    <w:p w14:paraId="4F0DBE14" w14:textId="77777777" w:rsidR="002D088F" w:rsidRDefault="002D088F" w:rsidP="003E40B7"/>
    <w:p w14:paraId="5D41D570" w14:textId="77777777" w:rsidR="00146BC6" w:rsidRDefault="00212FE8" w:rsidP="00146BC6">
      <w:pPr>
        <w:jc w:val="center"/>
      </w:pPr>
      <w:r>
        <w:pict w14:anchorId="384FDB4F">
          <v:shape id="_x0000_i1056" type="#_x0000_t75" style="width:114pt;height:85.2pt">
            <v:imagedata r:id="rId64" o:title="Warning Panel"/>
          </v:shape>
        </w:pict>
      </w:r>
    </w:p>
    <w:p w14:paraId="41A6112A" w14:textId="77777777" w:rsidR="00146BC6" w:rsidRDefault="00146BC6" w:rsidP="00146BC6">
      <w:pPr>
        <w:jc w:val="center"/>
      </w:pPr>
    </w:p>
    <w:p w14:paraId="1AED4C2E" w14:textId="77777777" w:rsidR="003E40B7" w:rsidRPr="00146BC6" w:rsidRDefault="008A6903" w:rsidP="00146BC6">
      <w:pPr>
        <w:jc w:val="center"/>
        <w:rPr>
          <w:i/>
          <w:sz w:val="24"/>
        </w:rPr>
      </w:pPr>
      <w:r>
        <w:rPr>
          <w:i/>
          <w:sz w:val="24"/>
        </w:rPr>
        <w:t xml:space="preserve">XR5 Vanguard </w:t>
      </w:r>
      <w:r w:rsidR="00146BC6" w:rsidRPr="00146BC6">
        <w:rPr>
          <w:i/>
          <w:sz w:val="24"/>
        </w:rPr>
        <w:t>Master Warning System Indicator Lights</w:t>
      </w:r>
    </w:p>
    <w:p w14:paraId="1C9044F9" w14:textId="77777777" w:rsidR="003E40B7" w:rsidRDefault="003E40B7" w:rsidP="003E40B7"/>
    <w:p w14:paraId="65B2CA23" w14:textId="77777777" w:rsidR="0018691D" w:rsidRDefault="0018691D" w:rsidP="003E40B7"/>
    <w:p w14:paraId="17019E13" w14:textId="77777777" w:rsidR="00B50EED" w:rsidRDefault="00B50EED" w:rsidP="00ED5C00">
      <w:pPr>
        <w:jc w:val="both"/>
      </w:pPr>
      <w:r>
        <w:t xml:space="preserve">The MWS panel is present on both the main and lower instrument panels.  To silence the audible alarm, press </w:t>
      </w:r>
      <w:r w:rsidRPr="00CB2700">
        <w:rPr>
          <w:i/>
        </w:rPr>
        <w:t>CTRL-W</w:t>
      </w:r>
      <w:r>
        <w:t xml:space="preserve"> or click the MWS button</w:t>
      </w:r>
      <w:r w:rsidR="004E1AF0">
        <w:t>/light</w:t>
      </w:r>
      <w:r>
        <w:t>.</w:t>
      </w:r>
      <w:r w:rsidR="00702973">
        <w:t xml:space="preserve">  Hold down the </w:t>
      </w:r>
      <w:r w:rsidR="00702973">
        <w:rPr>
          <w:i/>
        </w:rPr>
        <w:t xml:space="preserve">MWS TEST </w:t>
      </w:r>
      <w:r w:rsidR="00702973">
        <w:t>button to test the warning indicator lights.</w:t>
      </w:r>
    </w:p>
    <w:p w14:paraId="3419EDF5" w14:textId="77777777" w:rsidR="00702973" w:rsidRDefault="00702973" w:rsidP="00ED5C00">
      <w:pPr>
        <w:jc w:val="both"/>
      </w:pPr>
    </w:p>
    <w:p w14:paraId="61CAAC8A" w14:textId="77777777" w:rsidR="00702973" w:rsidRDefault="00702973" w:rsidP="00ED5C00">
      <w:pPr>
        <w:jc w:val="both"/>
      </w:pPr>
      <w:r>
        <w:t xml:space="preserve">Also note that the APU button will blink steadily if the APU is low on fuel.  </w:t>
      </w:r>
    </w:p>
    <w:p w14:paraId="374A107C" w14:textId="77777777" w:rsidR="00702973" w:rsidRDefault="00702973" w:rsidP="00ED5C00">
      <w:pPr>
        <w:jc w:val="both"/>
      </w:pPr>
    </w:p>
    <w:p w14:paraId="2F674388" w14:textId="77777777" w:rsidR="00702973" w:rsidRDefault="00702973" w:rsidP="00ED5C00">
      <w:pPr>
        <w:jc w:val="both"/>
      </w:pPr>
      <w:r>
        <w:t>The indicator warning lights refer to the following systems (listed from top-left to lower-right):</w:t>
      </w:r>
    </w:p>
    <w:p w14:paraId="2796941F" w14:textId="77777777" w:rsidR="00702973" w:rsidRDefault="00702973" w:rsidP="003E40B7"/>
    <w:p w14:paraId="56BD2953" w14:textId="77777777" w:rsidR="00C17BC6" w:rsidRDefault="003E79C8" w:rsidP="00C17BC6">
      <w:pPr>
        <w:jc w:val="center"/>
        <w:rPr>
          <w:b/>
          <w:i/>
          <w:sz w:val="24"/>
        </w:rPr>
      </w:pPr>
      <w:r>
        <w:rPr>
          <w:b/>
          <w:i/>
          <w:sz w:val="24"/>
        </w:rPr>
        <w:t xml:space="preserve">XR5 Vanguard </w:t>
      </w:r>
      <w:r w:rsidR="00C17BC6" w:rsidRPr="00C17BC6">
        <w:rPr>
          <w:b/>
          <w:i/>
          <w:sz w:val="24"/>
        </w:rPr>
        <w:t>Master Warning System Indicator Lights</w:t>
      </w:r>
    </w:p>
    <w:p w14:paraId="31E73A9B" w14:textId="77777777" w:rsidR="00C17BC6" w:rsidRPr="00C17BC6" w:rsidRDefault="00C17BC6" w:rsidP="00C17BC6">
      <w:pPr>
        <w:jc w:val="center"/>
        <w:rPr>
          <w:b/>
          <w:i/>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3960"/>
      </w:tblGrid>
      <w:tr w:rsidR="00513477" w14:paraId="0EF625FE" w14:textId="77777777" w:rsidTr="007A797D">
        <w:trPr>
          <w:jc w:val="center"/>
        </w:trPr>
        <w:tc>
          <w:tcPr>
            <w:tcW w:w="1548" w:type="dxa"/>
          </w:tcPr>
          <w:p w14:paraId="0EC023E7" w14:textId="77777777" w:rsidR="00513477" w:rsidRPr="007A797D" w:rsidRDefault="00164F6D" w:rsidP="00513477">
            <w:pPr>
              <w:rPr>
                <w:rFonts w:ascii="Courier New" w:hAnsi="Courier New" w:cs="Courier New"/>
                <w:noProof/>
              </w:rPr>
            </w:pPr>
            <w:r w:rsidRPr="007A797D">
              <w:rPr>
                <w:rFonts w:ascii="Courier New" w:hAnsi="Courier New" w:cs="Courier New"/>
                <w:noProof/>
              </w:rPr>
              <w:t>E</w:t>
            </w:r>
            <w:r w:rsidR="00513477" w:rsidRPr="007A797D">
              <w:rPr>
                <w:rFonts w:ascii="Courier New" w:hAnsi="Courier New" w:cs="Courier New"/>
                <w:noProof/>
              </w:rPr>
              <w:t>lev</w:t>
            </w:r>
          </w:p>
        </w:tc>
        <w:tc>
          <w:tcPr>
            <w:tcW w:w="3960" w:type="dxa"/>
          </w:tcPr>
          <w:p w14:paraId="7C2E155A" w14:textId="77777777" w:rsidR="00513477" w:rsidRPr="0024151B" w:rsidRDefault="00513477" w:rsidP="00BD425C">
            <w:r>
              <w:t>Crew Elevator</w:t>
            </w:r>
          </w:p>
        </w:tc>
      </w:tr>
      <w:tr w:rsidR="00513477" w14:paraId="2761C0E2" w14:textId="77777777" w:rsidTr="007A797D">
        <w:trPr>
          <w:jc w:val="center"/>
        </w:trPr>
        <w:tc>
          <w:tcPr>
            <w:tcW w:w="1548" w:type="dxa"/>
          </w:tcPr>
          <w:p w14:paraId="141C4456" w14:textId="77777777" w:rsidR="00513477" w:rsidRPr="007A797D" w:rsidRDefault="00164F6D" w:rsidP="00513477">
            <w:pPr>
              <w:rPr>
                <w:rFonts w:ascii="Courier New" w:hAnsi="Courier New" w:cs="Courier New"/>
                <w:noProof/>
              </w:rPr>
            </w:pPr>
            <w:r w:rsidRPr="007A797D">
              <w:rPr>
                <w:rFonts w:ascii="Courier New" w:hAnsi="Courier New" w:cs="Courier New"/>
                <w:noProof/>
              </w:rPr>
              <w:t>B</w:t>
            </w:r>
            <w:r w:rsidR="00513477" w:rsidRPr="007A797D">
              <w:rPr>
                <w:rFonts w:ascii="Courier New" w:hAnsi="Courier New" w:cs="Courier New"/>
                <w:noProof/>
              </w:rPr>
              <w:t>ay</w:t>
            </w:r>
          </w:p>
        </w:tc>
        <w:tc>
          <w:tcPr>
            <w:tcW w:w="3960" w:type="dxa"/>
          </w:tcPr>
          <w:p w14:paraId="1B766086" w14:textId="77777777" w:rsidR="00513477" w:rsidRPr="0024151B" w:rsidRDefault="00513477" w:rsidP="00BD425C">
            <w:smartTag w:uri="urn:schemas-microsoft-com:office:smarttags" w:element="place">
              <w:smartTag w:uri="urn:schemas-microsoft-com:office:smarttags" w:element="PlaceName">
                <w:r>
                  <w:t>Payload</w:t>
                </w:r>
              </w:smartTag>
              <w:r>
                <w:t xml:space="preserve"> </w:t>
              </w:r>
              <w:smartTag w:uri="urn:schemas-microsoft-com:office:smarttags" w:element="PlaceType">
                <w:r>
                  <w:t>Bay</w:t>
                </w:r>
              </w:smartTag>
            </w:smartTag>
            <w:r>
              <w:t xml:space="preserve"> Doors</w:t>
            </w:r>
          </w:p>
        </w:tc>
      </w:tr>
      <w:tr w:rsidR="00505B87" w14:paraId="1FCC275F" w14:textId="77777777" w:rsidTr="007A797D">
        <w:trPr>
          <w:jc w:val="center"/>
        </w:trPr>
        <w:tc>
          <w:tcPr>
            <w:tcW w:w="1548" w:type="dxa"/>
          </w:tcPr>
          <w:p w14:paraId="6C316D8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main </w:t>
            </w:r>
          </w:p>
        </w:tc>
        <w:tc>
          <w:tcPr>
            <w:tcW w:w="3960" w:type="dxa"/>
          </w:tcPr>
          <w:p w14:paraId="3F439C33" w14:textId="77777777" w:rsidR="00505B87" w:rsidRPr="0024151B" w:rsidRDefault="00505B87" w:rsidP="00BD425C">
            <w:r w:rsidRPr="0024151B">
              <w:t xml:space="preserve">Main Engines                    </w:t>
            </w:r>
          </w:p>
        </w:tc>
      </w:tr>
      <w:tr w:rsidR="00505B87" w14:paraId="45D0F766" w14:textId="77777777" w:rsidTr="007A797D">
        <w:trPr>
          <w:jc w:val="center"/>
        </w:trPr>
        <w:tc>
          <w:tcPr>
            <w:tcW w:w="1548" w:type="dxa"/>
          </w:tcPr>
          <w:p w14:paraId="760F2EFE"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hovr </w:t>
            </w:r>
          </w:p>
        </w:tc>
        <w:tc>
          <w:tcPr>
            <w:tcW w:w="3960" w:type="dxa"/>
          </w:tcPr>
          <w:p w14:paraId="3F8AAB0D" w14:textId="77777777" w:rsidR="00505B87" w:rsidRPr="0024151B" w:rsidRDefault="00505B87" w:rsidP="00BD425C">
            <w:r w:rsidRPr="0024151B">
              <w:t xml:space="preserve">Hover Engines                   </w:t>
            </w:r>
          </w:p>
        </w:tc>
      </w:tr>
      <w:tr w:rsidR="00505B87" w14:paraId="5C13D586" w14:textId="77777777" w:rsidTr="007A797D">
        <w:trPr>
          <w:jc w:val="center"/>
        </w:trPr>
        <w:tc>
          <w:tcPr>
            <w:tcW w:w="1548" w:type="dxa"/>
          </w:tcPr>
          <w:p w14:paraId="7CAFF08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scrm </w:t>
            </w:r>
          </w:p>
        </w:tc>
        <w:tc>
          <w:tcPr>
            <w:tcW w:w="3960" w:type="dxa"/>
          </w:tcPr>
          <w:p w14:paraId="04AC2BAA" w14:textId="77777777" w:rsidR="00505B87" w:rsidRPr="0024151B" w:rsidRDefault="00505B87" w:rsidP="00BD425C">
            <w:r w:rsidRPr="0024151B">
              <w:t xml:space="preserve">SCRAM Engines                   </w:t>
            </w:r>
          </w:p>
        </w:tc>
      </w:tr>
      <w:tr w:rsidR="00505B87" w14:paraId="5889F1FD" w14:textId="77777777" w:rsidTr="007A797D">
        <w:trPr>
          <w:jc w:val="center"/>
        </w:trPr>
        <w:tc>
          <w:tcPr>
            <w:tcW w:w="1548" w:type="dxa"/>
          </w:tcPr>
          <w:p w14:paraId="7FF35B6E"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rtro </w:t>
            </w:r>
          </w:p>
        </w:tc>
        <w:tc>
          <w:tcPr>
            <w:tcW w:w="3960" w:type="dxa"/>
          </w:tcPr>
          <w:p w14:paraId="36077E6D" w14:textId="77777777" w:rsidR="00505B87" w:rsidRPr="0024151B" w:rsidRDefault="00505B87" w:rsidP="00BD425C">
            <w:r w:rsidRPr="0024151B">
              <w:t xml:space="preserve">Retro Engines                   </w:t>
            </w:r>
          </w:p>
        </w:tc>
      </w:tr>
      <w:tr w:rsidR="00505B87" w14:paraId="4C381D76" w14:textId="77777777" w:rsidTr="007A797D">
        <w:trPr>
          <w:jc w:val="center"/>
        </w:trPr>
        <w:tc>
          <w:tcPr>
            <w:tcW w:w="1548" w:type="dxa"/>
          </w:tcPr>
          <w:p w14:paraId="3F15614F"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lwng </w:t>
            </w:r>
          </w:p>
        </w:tc>
        <w:tc>
          <w:tcPr>
            <w:tcW w:w="3960" w:type="dxa"/>
          </w:tcPr>
          <w:p w14:paraId="3242EAD8" w14:textId="77777777" w:rsidR="00505B87" w:rsidRPr="0024151B" w:rsidRDefault="00505B87" w:rsidP="00BD425C">
            <w:r w:rsidRPr="0024151B">
              <w:t xml:space="preserve">Left Wing                       </w:t>
            </w:r>
          </w:p>
        </w:tc>
      </w:tr>
      <w:tr w:rsidR="00505B87" w14:paraId="0E2C7915" w14:textId="77777777" w:rsidTr="007A797D">
        <w:trPr>
          <w:jc w:val="center"/>
        </w:trPr>
        <w:tc>
          <w:tcPr>
            <w:tcW w:w="1548" w:type="dxa"/>
          </w:tcPr>
          <w:p w14:paraId="1FCF0C2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rwng </w:t>
            </w:r>
          </w:p>
        </w:tc>
        <w:tc>
          <w:tcPr>
            <w:tcW w:w="3960" w:type="dxa"/>
          </w:tcPr>
          <w:p w14:paraId="651267FE" w14:textId="77777777" w:rsidR="00505B87" w:rsidRPr="0024151B" w:rsidRDefault="00505B87" w:rsidP="00BD425C">
            <w:r w:rsidRPr="0024151B">
              <w:t xml:space="preserve">Right Wing                      </w:t>
            </w:r>
          </w:p>
        </w:tc>
      </w:tr>
      <w:tr w:rsidR="00505B87" w14:paraId="7186EE7E" w14:textId="77777777" w:rsidTr="007A797D">
        <w:trPr>
          <w:jc w:val="center"/>
        </w:trPr>
        <w:tc>
          <w:tcPr>
            <w:tcW w:w="1548" w:type="dxa"/>
          </w:tcPr>
          <w:p w14:paraId="5B2DCD21"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lail </w:t>
            </w:r>
          </w:p>
        </w:tc>
        <w:tc>
          <w:tcPr>
            <w:tcW w:w="3960" w:type="dxa"/>
          </w:tcPr>
          <w:p w14:paraId="0723552A" w14:textId="77777777" w:rsidR="00505B87" w:rsidRPr="0024151B" w:rsidRDefault="00505B87" w:rsidP="00BD425C">
            <w:r w:rsidRPr="0024151B">
              <w:t xml:space="preserve">Left Aileron                    </w:t>
            </w:r>
          </w:p>
        </w:tc>
      </w:tr>
      <w:tr w:rsidR="00505B87" w14:paraId="2E4B1217" w14:textId="77777777" w:rsidTr="007A797D">
        <w:trPr>
          <w:jc w:val="center"/>
        </w:trPr>
        <w:tc>
          <w:tcPr>
            <w:tcW w:w="1548" w:type="dxa"/>
          </w:tcPr>
          <w:p w14:paraId="6078477D"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rail </w:t>
            </w:r>
          </w:p>
        </w:tc>
        <w:tc>
          <w:tcPr>
            <w:tcW w:w="3960" w:type="dxa"/>
          </w:tcPr>
          <w:p w14:paraId="015B8006" w14:textId="77777777" w:rsidR="00505B87" w:rsidRPr="0024151B" w:rsidRDefault="00505B87" w:rsidP="00BD425C">
            <w:r w:rsidRPr="0024151B">
              <w:t xml:space="preserve">Right Aileron                   </w:t>
            </w:r>
          </w:p>
        </w:tc>
      </w:tr>
      <w:tr w:rsidR="00505B87" w14:paraId="23C5938D" w14:textId="77777777" w:rsidTr="007A797D">
        <w:trPr>
          <w:jc w:val="center"/>
        </w:trPr>
        <w:tc>
          <w:tcPr>
            <w:tcW w:w="1548" w:type="dxa"/>
          </w:tcPr>
          <w:p w14:paraId="1101C0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gear </w:t>
            </w:r>
          </w:p>
        </w:tc>
        <w:tc>
          <w:tcPr>
            <w:tcW w:w="3960" w:type="dxa"/>
          </w:tcPr>
          <w:p w14:paraId="0B4CFE54" w14:textId="77777777" w:rsidR="00505B87" w:rsidRPr="0024151B" w:rsidRDefault="00505B87" w:rsidP="00BD425C">
            <w:r w:rsidRPr="0024151B">
              <w:t xml:space="preserve">Landing Gear                    </w:t>
            </w:r>
          </w:p>
        </w:tc>
      </w:tr>
      <w:tr w:rsidR="00505B87" w14:paraId="548A5D4E" w14:textId="77777777" w:rsidTr="007A797D">
        <w:trPr>
          <w:jc w:val="center"/>
        </w:trPr>
        <w:tc>
          <w:tcPr>
            <w:tcW w:w="1548" w:type="dxa"/>
          </w:tcPr>
          <w:p w14:paraId="6DBA5ECD" w14:textId="77777777" w:rsidR="00505B87" w:rsidRPr="007A797D" w:rsidRDefault="005774F3" w:rsidP="00BD425C">
            <w:pPr>
              <w:rPr>
                <w:rFonts w:ascii="Courier New" w:hAnsi="Courier New" w:cs="Courier New"/>
                <w:noProof/>
              </w:rPr>
            </w:pPr>
            <w:r w:rsidRPr="007A797D">
              <w:rPr>
                <w:rFonts w:ascii="Courier New" w:hAnsi="Courier New" w:cs="Courier New"/>
                <w:noProof/>
              </w:rPr>
              <w:t>Dock</w:t>
            </w:r>
          </w:p>
        </w:tc>
        <w:tc>
          <w:tcPr>
            <w:tcW w:w="3960" w:type="dxa"/>
          </w:tcPr>
          <w:p w14:paraId="21D3C71D" w14:textId="77777777" w:rsidR="00505B87" w:rsidRPr="0024151B" w:rsidRDefault="005774F3" w:rsidP="00BD425C">
            <w:r>
              <w:t>Docking Port</w:t>
            </w:r>
          </w:p>
        </w:tc>
      </w:tr>
      <w:tr w:rsidR="00505B87" w14:paraId="015E97B2" w14:textId="77777777" w:rsidTr="007A797D">
        <w:trPr>
          <w:jc w:val="center"/>
        </w:trPr>
        <w:tc>
          <w:tcPr>
            <w:tcW w:w="1548" w:type="dxa"/>
          </w:tcPr>
          <w:p w14:paraId="5B2A54E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rdor </w:t>
            </w:r>
          </w:p>
        </w:tc>
        <w:tc>
          <w:tcPr>
            <w:tcW w:w="3960" w:type="dxa"/>
          </w:tcPr>
          <w:p w14:paraId="0207D40D" w14:textId="77777777" w:rsidR="00505B87" w:rsidRPr="0024151B" w:rsidRDefault="00505B87" w:rsidP="00BD425C">
            <w:r w:rsidRPr="0024151B">
              <w:t xml:space="preserve">Retro Doors                     </w:t>
            </w:r>
          </w:p>
        </w:tc>
      </w:tr>
      <w:tr w:rsidR="00505B87" w14:paraId="52D8434D" w14:textId="77777777" w:rsidTr="007A797D">
        <w:trPr>
          <w:jc w:val="center"/>
        </w:trPr>
        <w:tc>
          <w:tcPr>
            <w:tcW w:w="1548" w:type="dxa"/>
          </w:tcPr>
          <w:p w14:paraId="24EE3826"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htch </w:t>
            </w:r>
          </w:p>
        </w:tc>
        <w:tc>
          <w:tcPr>
            <w:tcW w:w="3960" w:type="dxa"/>
          </w:tcPr>
          <w:p w14:paraId="61ECC1EB" w14:textId="77777777" w:rsidR="00505B87" w:rsidRPr="0024151B" w:rsidRDefault="007D6602" w:rsidP="00BD425C">
            <w:r>
              <w:t>Cabin</w:t>
            </w:r>
            <w:r w:rsidR="00505B87" w:rsidRPr="0024151B">
              <w:t xml:space="preserve"> Hatch                       </w:t>
            </w:r>
          </w:p>
        </w:tc>
      </w:tr>
      <w:tr w:rsidR="00505B87" w14:paraId="0E8FB8AF" w14:textId="77777777" w:rsidTr="007A797D">
        <w:trPr>
          <w:jc w:val="center"/>
        </w:trPr>
        <w:tc>
          <w:tcPr>
            <w:tcW w:w="1548" w:type="dxa"/>
          </w:tcPr>
          <w:p w14:paraId="4D9ACAEC"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rad  </w:t>
            </w:r>
          </w:p>
        </w:tc>
        <w:tc>
          <w:tcPr>
            <w:tcW w:w="3960" w:type="dxa"/>
          </w:tcPr>
          <w:p w14:paraId="4667936E" w14:textId="77777777" w:rsidR="00505B87" w:rsidRPr="0024151B" w:rsidRDefault="00505B87" w:rsidP="00BD425C">
            <w:r w:rsidRPr="0024151B">
              <w:t xml:space="preserve">Radiator                        </w:t>
            </w:r>
          </w:p>
        </w:tc>
      </w:tr>
      <w:tr w:rsidR="00505B87" w14:paraId="6E0DD873" w14:textId="77777777" w:rsidTr="007A797D">
        <w:trPr>
          <w:jc w:val="center"/>
        </w:trPr>
        <w:tc>
          <w:tcPr>
            <w:tcW w:w="1548" w:type="dxa"/>
          </w:tcPr>
          <w:p w14:paraId="3AACBD42"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airb </w:t>
            </w:r>
          </w:p>
        </w:tc>
        <w:tc>
          <w:tcPr>
            <w:tcW w:w="3960" w:type="dxa"/>
          </w:tcPr>
          <w:p w14:paraId="0FE562D9" w14:textId="77777777" w:rsidR="00505B87" w:rsidRPr="0024151B" w:rsidRDefault="00505B87" w:rsidP="00BD425C">
            <w:r w:rsidRPr="0024151B">
              <w:t xml:space="preserve">Airbrake                        </w:t>
            </w:r>
          </w:p>
        </w:tc>
      </w:tr>
      <w:tr w:rsidR="00505B87" w14:paraId="624EBFC5" w14:textId="77777777" w:rsidTr="007A797D">
        <w:trPr>
          <w:jc w:val="center"/>
        </w:trPr>
        <w:tc>
          <w:tcPr>
            <w:tcW w:w="1548" w:type="dxa"/>
          </w:tcPr>
          <w:p w14:paraId="2435A7C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rcs  </w:t>
            </w:r>
          </w:p>
        </w:tc>
        <w:tc>
          <w:tcPr>
            <w:tcW w:w="3960" w:type="dxa"/>
          </w:tcPr>
          <w:p w14:paraId="3971EAF0" w14:textId="77777777" w:rsidR="00505B87" w:rsidRPr="0024151B" w:rsidRDefault="00505B87" w:rsidP="00BD425C">
            <w:r w:rsidRPr="0024151B">
              <w:t>R</w:t>
            </w:r>
            <w:r w:rsidR="008E57B6">
              <w:t>e</w:t>
            </w:r>
            <w:r w:rsidRPr="0024151B">
              <w:t>action Control System (14 jets)</w:t>
            </w:r>
          </w:p>
        </w:tc>
      </w:tr>
      <w:tr w:rsidR="00505B87" w14:paraId="49BD4EA1" w14:textId="77777777" w:rsidTr="007A797D">
        <w:trPr>
          <w:jc w:val="center"/>
        </w:trPr>
        <w:tc>
          <w:tcPr>
            <w:tcW w:w="1548" w:type="dxa"/>
          </w:tcPr>
          <w:p w14:paraId="021FC675"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htmp </w:t>
            </w:r>
          </w:p>
        </w:tc>
        <w:tc>
          <w:tcPr>
            <w:tcW w:w="3960" w:type="dxa"/>
          </w:tcPr>
          <w:p w14:paraId="180D1A79" w14:textId="77777777" w:rsidR="00505B87" w:rsidRPr="0024151B" w:rsidRDefault="00505B87" w:rsidP="00BD425C">
            <w:smartTag w:uri="urn:schemas-microsoft-com:office:smarttags" w:element="place">
              <w:smartTag w:uri="urn:schemas-microsoft-com:office:smarttags" w:element="City">
                <w:r w:rsidRPr="0024151B">
                  <w:t>Hull</w:t>
                </w:r>
              </w:smartTag>
            </w:smartTag>
            <w:r w:rsidRPr="0024151B">
              <w:t xml:space="preserve"> Temperature                </w:t>
            </w:r>
          </w:p>
        </w:tc>
      </w:tr>
      <w:tr w:rsidR="00505B87" w14:paraId="363A68AB" w14:textId="77777777" w:rsidTr="007A797D">
        <w:trPr>
          <w:jc w:val="center"/>
        </w:trPr>
        <w:tc>
          <w:tcPr>
            <w:tcW w:w="1548" w:type="dxa"/>
          </w:tcPr>
          <w:p w14:paraId="7E7E4995" w14:textId="77777777" w:rsidR="00505B87" w:rsidRPr="007A797D" w:rsidRDefault="00164F6D" w:rsidP="00BD425C">
            <w:pPr>
              <w:rPr>
                <w:rFonts w:ascii="Courier New" w:hAnsi="Courier New" w:cs="Courier New"/>
                <w:noProof/>
              </w:rPr>
            </w:pPr>
            <w:r w:rsidRPr="007A797D">
              <w:rPr>
                <w:rFonts w:ascii="Courier New" w:hAnsi="Courier New" w:cs="Courier New"/>
                <w:noProof/>
              </w:rPr>
              <w:t>M</w:t>
            </w:r>
            <w:r w:rsidR="00505B87" w:rsidRPr="007A797D">
              <w:rPr>
                <w:rFonts w:ascii="Courier New" w:hAnsi="Courier New" w:cs="Courier New"/>
                <w:noProof/>
              </w:rPr>
              <w:t>fuel</w:t>
            </w:r>
          </w:p>
        </w:tc>
        <w:tc>
          <w:tcPr>
            <w:tcW w:w="3960" w:type="dxa"/>
          </w:tcPr>
          <w:p w14:paraId="4DD9C3D4" w14:textId="77777777" w:rsidR="00505B87" w:rsidRPr="0024151B" w:rsidRDefault="00505B87" w:rsidP="00BD425C">
            <w:r w:rsidRPr="0024151B">
              <w:t xml:space="preserve">Main Fuel                       </w:t>
            </w:r>
          </w:p>
        </w:tc>
      </w:tr>
      <w:tr w:rsidR="00505B87" w14:paraId="346E7D44" w14:textId="77777777" w:rsidTr="007A797D">
        <w:trPr>
          <w:jc w:val="center"/>
        </w:trPr>
        <w:tc>
          <w:tcPr>
            <w:tcW w:w="1548" w:type="dxa"/>
          </w:tcPr>
          <w:p w14:paraId="79CE3AFD" w14:textId="77777777" w:rsidR="00505B87" w:rsidRPr="007A797D" w:rsidRDefault="00164F6D" w:rsidP="00BD425C">
            <w:pPr>
              <w:rPr>
                <w:rFonts w:ascii="Courier New" w:hAnsi="Courier New" w:cs="Courier New"/>
                <w:noProof/>
              </w:rPr>
            </w:pPr>
            <w:r w:rsidRPr="007A797D">
              <w:rPr>
                <w:rFonts w:ascii="Courier New" w:hAnsi="Courier New" w:cs="Courier New"/>
                <w:noProof/>
              </w:rPr>
              <w:t>R</w:t>
            </w:r>
            <w:r w:rsidR="00505B87" w:rsidRPr="007A797D">
              <w:rPr>
                <w:rFonts w:ascii="Courier New" w:hAnsi="Courier New" w:cs="Courier New"/>
                <w:noProof/>
              </w:rPr>
              <w:t>fuel</w:t>
            </w:r>
          </w:p>
        </w:tc>
        <w:tc>
          <w:tcPr>
            <w:tcW w:w="3960" w:type="dxa"/>
          </w:tcPr>
          <w:p w14:paraId="77B9F810" w14:textId="77777777" w:rsidR="00505B87" w:rsidRPr="0024151B" w:rsidRDefault="00505B87" w:rsidP="00BD425C">
            <w:r w:rsidRPr="0024151B">
              <w:t xml:space="preserve">RCS Fuel                        </w:t>
            </w:r>
          </w:p>
        </w:tc>
      </w:tr>
      <w:tr w:rsidR="00505B87" w14:paraId="0960198B" w14:textId="77777777" w:rsidTr="007A797D">
        <w:trPr>
          <w:jc w:val="center"/>
        </w:trPr>
        <w:tc>
          <w:tcPr>
            <w:tcW w:w="1548" w:type="dxa"/>
          </w:tcPr>
          <w:p w14:paraId="0DC8727F" w14:textId="77777777" w:rsidR="00505B87" w:rsidRPr="007A797D" w:rsidRDefault="00505B87" w:rsidP="00BD425C">
            <w:pPr>
              <w:rPr>
                <w:rFonts w:ascii="Courier New" w:hAnsi="Courier New" w:cs="Courier New"/>
                <w:noProof/>
              </w:rPr>
            </w:pPr>
            <w:r w:rsidRPr="007A797D">
              <w:rPr>
                <w:rFonts w:ascii="Courier New" w:hAnsi="Courier New" w:cs="Courier New"/>
                <w:noProof/>
              </w:rPr>
              <w:lastRenderedPageBreak/>
              <w:t xml:space="preserve">lox  </w:t>
            </w:r>
          </w:p>
        </w:tc>
        <w:tc>
          <w:tcPr>
            <w:tcW w:w="3960" w:type="dxa"/>
          </w:tcPr>
          <w:p w14:paraId="5DDD2EFA" w14:textId="77777777" w:rsidR="00505B87" w:rsidRPr="0024151B" w:rsidRDefault="00846966" w:rsidP="00BD425C">
            <w:r>
              <w:t>Liquid Oxygen (O</w:t>
            </w:r>
            <w:r w:rsidRPr="007A797D">
              <w:rPr>
                <w:vertAlign w:val="subscript"/>
              </w:rPr>
              <w:t>2</w:t>
            </w:r>
            <w:r>
              <w:t>)</w:t>
            </w:r>
            <w:r w:rsidR="00505B87" w:rsidRPr="0024151B">
              <w:t xml:space="preserve">       </w:t>
            </w:r>
          </w:p>
        </w:tc>
      </w:tr>
      <w:tr w:rsidR="00505B87" w14:paraId="32AB5800" w14:textId="77777777" w:rsidTr="007A797D">
        <w:trPr>
          <w:jc w:val="center"/>
        </w:trPr>
        <w:tc>
          <w:tcPr>
            <w:tcW w:w="1548" w:type="dxa"/>
          </w:tcPr>
          <w:p w14:paraId="46C0B27A"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dynp </w:t>
            </w:r>
          </w:p>
        </w:tc>
        <w:tc>
          <w:tcPr>
            <w:tcW w:w="3960" w:type="dxa"/>
          </w:tcPr>
          <w:p w14:paraId="698BC903" w14:textId="77777777" w:rsidR="00505B87" w:rsidRPr="0024151B" w:rsidRDefault="00505B87" w:rsidP="00BD425C">
            <w:r w:rsidRPr="0024151B">
              <w:t xml:space="preserve">Dynamic Pressure                </w:t>
            </w:r>
          </w:p>
        </w:tc>
      </w:tr>
      <w:tr w:rsidR="00505B87" w14:paraId="65D725D2" w14:textId="77777777" w:rsidTr="007A797D">
        <w:trPr>
          <w:jc w:val="center"/>
        </w:trPr>
        <w:tc>
          <w:tcPr>
            <w:tcW w:w="1548" w:type="dxa"/>
          </w:tcPr>
          <w:p w14:paraId="725BBEA8" w14:textId="77777777" w:rsidR="00505B87" w:rsidRPr="007A797D" w:rsidRDefault="00505B87" w:rsidP="00BD425C">
            <w:pPr>
              <w:rPr>
                <w:rFonts w:ascii="Courier New" w:hAnsi="Courier New" w:cs="Courier New"/>
                <w:noProof/>
              </w:rPr>
            </w:pPr>
            <w:r w:rsidRPr="007A797D">
              <w:rPr>
                <w:rFonts w:ascii="Courier New" w:hAnsi="Courier New" w:cs="Courier New"/>
                <w:noProof/>
              </w:rPr>
              <w:t xml:space="preserve">cool </w:t>
            </w:r>
          </w:p>
        </w:tc>
        <w:tc>
          <w:tcPr>
            <w:tcW w:w="3960" w:type="dxa"/>
          </w:tcPr>
          <w:p w14:paraId="44AE17E3" w14:textId="77777777" w:rsidR="00505B87" w:rsidRDefault="00505B87" w:rsidP="00BD425C">
            <w:r w:rsidRPr="0024151B">
              <w:t xml:space="preserve">Coolant Temperature             </w:t>
            </w:r>
          </w:p>
        </w:tc>
      </w:tr>
    </w:tbl>
    <w:p w14:paraId="09D2D8A3" w14:textId="77777777" w:rsidR="00702973" w:rsidRDefault="00702973" w:rsidP="003E40B7"/>
    <w:p w14:paraId="78CD958A" w14:textId="77777777" w:rsidR="00702973" w:rsidRDefault="00702973" w:rsidP="003E40B7"/>
    <w:p w14:paraId="01EED569" w14:textId="77777777" w:rsidR="00702973" w:rsidRPr="00702973" w:rsidRDefault="00702973" w:rsidP="003E40B7"/>
    <w:p w14:paraId="427DBD70" w14:textId="77777777" w:rsidR="003E40B7" w:rsidRDefault="002A4E65" w:rsidP="00ED5C00">
      <w:pPr>
        <w:jc w:val="both"/>
      </w:pPr>
      <w:r>
        <w:t xml:space="preserve">To obtain more specific information about damaged systems, use the five </w:t>
      </w:r>
      <w:r w:rsidRPr="002A4E65">
        <w:rPr>
          <w:i/>
        </w:rPr>
        <w:t>Systems Status</w:t>
      </w:r>
      <w:r>
        <w:t xml:space="preserve"> MDA modes (modes 5-8).  </w:t>
      </w:r>
    </w:p>
    <w:p w14:paraId="6CD9568A" w14:textId="77777777" w:rsidR="00880191" w:rsidRDefault="00880191" w:rsidP="002A4E65"/>
    <w:p w14:paraId="68D9EFB4" w14:textId="77777777" w:rsidR="00837217" w:rsidRDefault="00837217" w:rsidP="002A4E65"/>
    <w:p w14:paraId="0BCDCB19" w14:textId="77777777" w:rsidR="00837217" w:rsidRDefault="00212FE8" w:rsidP="00A773F2">
      <w:pPr>
        <w:jc w:val="center"/>
      </w:pPr>
      <w:r>
        <w:pict w14:anchorId="6A9D3E0A">
          <v:shape id="_x0000_i1057" type="#_x0000_t75" style="width:195pt;height:122.4pt">
            <v:imagedata r:id="rId65" o:title="MDA 4"/>
          </v:shape>
        </w:pict>
      </w:r>
    </w:p>
    <w:p w14:paraId="70F53779" w14:textId="77777777" w:rsidR="00A773F2" w:rsidRDefault="00A773F2" w:rsidP="00A773F2">
      <w:pPr>
        <w:jc w:val="center"/>
      </w:pPr>
    </w:p>
    <w:p w14:paraId="0A5E2268" w14:textId="77777777" w:rsidR="00A773F2" w:rsidRPr="00A773F2" w:rsidRDefault="00615D87" w:rsidP="00A773F2">
      <w:pPr>
        <w:jc w:val="center"/>
        <w:rPr>
          <w:i/>
          <w:sz w:val="24"/>
        </w:rPr>
      </w:pPr>
      <w:r>
        <w:rPr>
          <w:i/>
          <w:sz w:val="24"/>
        </w:rPr>
        <w:t xml:space="preserve">MDA Mode </w:t>
      </w:r>
      <w:r w:rsidR="00A773F2" w:rsidRPr="00A773F2">
        <w:rPr>
          <w:i/>
          <w:sz w:val="24"/>
        </w:rPr>
        <w:t>4 (Systems Status Display #1)</w:t>
      </w:r>
    </w:p>
    <w:p w14:paraId="585AB696" w14:textId="77777777" w:rsidR="00E01B33" w:rsidRDefault="00E01B33" w:rsidP="002A4E65"/>
    <w:p w14:paraId="2B1B8B49" w14:textId="77777777" w:rsidR="00E01B33" w:rsidRDefault="00E01B33" w:rsidP="002A4E65"/>
    <w:p w14:paraId="5ABB2D7C" w14:textId="77777777" w:rsidR="00C908F6" w:rsidRDefault="00F52F2D" w:rsidP="00F511A8">
      <w:pPr>
        <w:pStyle w:val="Heading1"/>
      </w:pPr>
      <w:bookmarkStart w:id="36" w:name="_Toc80454750"/>
      <w:r>
        <w:t>Attitude Hold Autopilot</w:t>
      </w:r>
      <w:bookmarkEnd w:id="36"/>
    </w:p>
    <w:p w14:paraId="59CCD034" w14:textId="77777777" w:rsidR="00F511A8" w:rsidRDefault="00F511A8" w:rsidP="00183C17">
      <w:pPr>
        <w:rPr>
          <w:sz w:val="24"/>
        </w:rPr>
      </w:pPr>
    </w:p>
    <w:p w14:paraId="215C32C9" w14:textId="77777777" w:rsidR="00AE7A0F" w:rsidRDefault="00164F6D" w:rsidP="00ED5C00">
      <w:pPr>
        <w:jc w:val="both"/>
        <w:rPr>
          <w:szCs w:val="20"/>
        </w:rPr>
      </w:pPr>
      <w:r>
        <w:rPr>
          <w:szCs w:val="20"/>
        </w:rPr>
        <w:t xml:space="preserve">XR vessels include </w:t>
      </w:r>
      <w:r w:rsidR="00AE7A0F" w:rsidRPr="00AE7A0F">
        <w:rPr>
          <w:szCs w:val="20"/>
        </w:rPr>
        <w:t xml:space="preserve">a </w:t>
      </w:r>
      <w:r w:rsidR="00F457F5">
        <w:rPr>
          <w:szCs w:val="20"/>
        </w:rPr>
        <w:t xml:space="preserve">highly </w:t>
      </w:r>
      <w:r w:rsidR="00AE7A0F" w:rsidRPr="00AE7A0F">
        <w:rPr>
          <w:szCs w:val="20"/>
        </w:rPr>
        <w:t xml:space="preserve">accurate and efficient </w:t>
      </w:r>
      <w:r w:rsidR="00AE7A0F" w:rsidRPr="00102215">
        <w:rPr>
          <w:i/>
          <w:szCs w:val="20"/>
        </w:rPr>
        <w:t>ATT</w:t>
      </w:r>
      <w:r w:rsidR="00DA60A7">
        <w:rPr>
          <w:i/>
          <w:szCs w:val="20"/>
        </w:rPr>
        <w:t>I</w:t>
      </w:r>
      <w:r w:rsidR="00B062A3">
        <w:rPr>
          <w:i/>
          <w:szCs w:val="20"/>
        </w:rPr>
        <w:t>TU</w:t>
      </w:r>
      <w:r w:rsidR="00AE7A0F" w:rsidRPr="00102215">
        <w:rPr>
          <w:i/>
          <w:szCs w:val="20"/>
        </w:rPr>
        <w:t>DE HOLD</w:t>
      </w:r>
      <w:r w:rsidR="00AE7A0F" w:rsidRPr="00AE7A0F">
        <w:rPr>
          <w:szCs w:val="20"/>
        </w:rPr>
        <w:t xml:space="preserve"> autopilot that can hold a given pitch </w:t>
      </w:r>
      <w:r w:rsidR="001B3701">
        <w:rPr>
          <w:szCs w:val="20"/>
        </w:rPr>
        <w:t>or AOA (</w:t>
      </w:r>
      <w:r w:rsidR="001B3701">
        <w:rPr>
          <w:i/>
          <w:szCs w:val="20"/>
        </w:rPr>
        <w:t xml:space="preserve">Angle of Attack) </w:t>
      </w:r>
      <w:r w:rsidR="00AE7A0F" w:rsidRPr="00AE7A0F">
        <w:rPr>
          <w:szCs w:val="20"/>
        </w:rPr>
        <w:t>and bank setting while neutralizing yaw</w:t>
      </w:r>
      <w:r w:rsidR="002F3BDF">
        <w:rPr>
          <w:szCs w:val="20"/>
        </w:rPr>
        <w:t xml:space="preserve"> via a </w:t>
      </w:r>
      <w:r w:rsidR="002F3BDF">
        <w:rPr>
          <w:i/>
          <w:szCs w:val="20"/>
        </w:rPr>
        <w:t>yaw dam</w:t>
      </w:r>
      <w:r w:rsidR="001F319B">
        <w:rPr>
          <w:i/>
          <w:szCs w:val="20"/>
        </w:rPr>
        <w:t>p</w:t>
      </w:r>
      <w:r w:rsidR="002F3BDF">
        <w:rPr>
          <w:i/>
          <w:szCs w:val="20"/>
        </w:rPr>
        <w:t>ener</w:t>
      </w:r>
      <w:r w:rsidR="00AE7A0F" w:rsidRPr="00AE7A0F">
        <w:rPr>
          <w:szCs w:val="20"/>
        </w:rPr>
        <w:t xml:space="preserve">.  It is MDA mode 2; use the MDA arrows and click the </w:t>
      </w:r>
      <w:r w:rsidR="00102215" w:rsidRPr="00102215">
        <w:rPr>
          <w:i/>
          <w:szCs w:val="20"/>
        </w:rPr>
        <w:t>Engage</w:t>
      </w:r>
      <w:r w:rsidR="00AE7A0F" w:rsidRPr="00AE7A0F">
        <w:rPr>
          <w:szCs w:val="20"/>
        </w:rPr>
        <w:t xml:space="preserve"> button, or use </w:t>
      </w:r>
      <w:r w:rsidR="00AE7A0F" w:rsidRPr="00102215">
        <w:rPr>
          <w:b/>
          <w:szCs w:val="20"/>
        </w:rPr>
        <w:t>L</w:t>
      </w:r>
      <w:r w:rsidR="00AE7A0F" w:rsidRPr="00AE7A0F">
        <w:rPr>
          <w:szCs w:val="20"/>
        </w:rPr>
        <w:t xml:space="preserve"> to engage it via the keyboard</w:t>
      </w:r>
      <w:r w:rsidR="00F84EE7">
        <w:rPr>
          <w:szCs w:val="20"/>
        </w:rPr>
        <w:t xml:space="preserve"> (</w:t>
      </w:r>
      <w:r w:rsidR="00102215">
        <w:rPr>
          <w:szCs w:val="20"/>
        </w:rPr>
        <w:t>more</w:t>
      </w:r>
      <w:r w:rsidR="00AE7A0F" w:rsidRPr="00AE7A0F">
        <w:rPr>
          <w:szCs w:val="20"/>
        </w:rPr>
        <w:t xml:space="preserve"> on this later</w:t>
      </w:r>
      <w:r w:rsidR="00F84EE7">
        <w:rPr>
          <w:szCs w:val="20"/>
        </w:rPr>
        <w:t>)</w:t>
      </w:r>
      <w:r w:rsidR="00AE7A0F" w:rsidRPr="00AE7A0F">
        <w:rPr>
          <w:szCs w:val="20"/>
        </w:rPr>
        <w:t>.</w:t>
      </w:r>
      <w:r w:rsidR="004206A2">
        <w:rPr>
          <w:szCs w:val="20"/>
        </w:rPr>
        <w:t xml:space="preserve">  This high-precision autopilot replaces the stock </w:t>
      </w:r>
      <w:r w:rsidR="004206A2">
        <w:rPr>
          <w:i/>
          <w:szCs w:val="20"/>
        </w:rPr>
        <w:t xml:space="preserve">Level Horizon </w:t>
      </w:r>
      <w:r w:rsidR="004206A2">
        <w:rPr>
          <w:szCs w:val="20"/>
        </w:rPr>
        <w:t>autopilot.</w:t>
      </w:r>
    </w:p>
    <w:p w14:paraId="6914FEF7" w14:textId="77777777" w:rsidR="003D21DD" w:rsidRDefault="003D21DD" w:rsidP="00ED5C00">
      <w:pPr>
        <w:jc w:val="both"/>
        <w:rPr>
          <w:szCs w:val="20"/>
        </w:rPr>
      </w:pPr>
    </w:p>
    <w:p w14:paraId="6586418A" w14:textId="77777777" w:rsidR="00AA16D9" w:rsidRDefault="003D21DD" w:rsidP="00ED5C00">
      <w:pPr>
        <w:jc w:val="both"/>
        <w:rPr>
          <w:szCs w:val="20"/>
        </w:rPr>
      </w:pPr>
      <w:r>
        <w:rPr>
          <w:szCs w:val="20"/>
        </w:rPr>
        <w:t>Note that ATTITUDE HOLD may be used at any time, not just for reentry.  For example, it is useful to hold 87.5 degrees pitch while you are braking with the hover engines approaching a landing site in a vacuum</w:t>
      </w:r>
      <w:r w:rsidR="00585FC2">
        <w:rPr>
          <w:szCs w:val="20"/>
        </w:rPr>
        <w:t xml:space="preserve"> (for example, at Brighton Beach)</w:t>
      </w:r>
      <w:r>
        <w:rPr>
          <w:szCs w:val="20"/>
        </w:rPr>
        <w:t xml:space="preserve">.  </w:t>
      </w:r>
      <w:r w:rsidR="00963C73">
        <w:rPr>
          <w:szCs w:val="20"/>
        </w:rPr>
        <w:t xml:space="preserve">In addition, some pilots like to use </w:t>
      </w:r>
      <w:r w:rsidR="00F919B0">
        <w:rPr>
          <w:szCs w:val="20"/>
        </w:rPr>
        <w:t xml:space="preserve">ATTITUDE HOLD </w:t>
      </w:r>
      <w:r w:rsidR="00963C73">
        <w:rPr>
          <w:szCs w:val="20"/>
        </w:rPr>
        <w:t>during SCRAM</w:t>
      </w:r>
      <w:r w:rsidR="00C438F7">
        <w:rPr>
          <w:szCs w:val="20"/>
        </w:rPr>
        <w:t xml:space="preserve"> ascent to hold a given pitch</w:t>
      </w:r>
      <w:r w:rsidR="00D33217">
        <w:rPr>
          <w:szCs w:val="20"/>
        </w:rPr>
        <w:t xml:space="preserve"> and bank</w:t>
      </w:r>
      <w:r w:rsidR="00C438F7">
        <w:rPr>
          <w:szCs w:val="20"/>
        </w:rPr>
        <w:t>.</w:t>
      </w:r>
    </w:p>
    <w:p w14:paraId="6A8D35FA" w14:textId="77777777" w:rsidR="00AA16D9" w:rsidRDefault="00AA16D9" w:rsidP="00ED5C00">
      <w:pPr>
        <w:jc w:val="both"/>
        <w:rPr>
          <w:szCs w:val="20"/>
        </w:rPr>
      </w:pPr>
    </w:p>
    <w:p w14:paraId="465CB8C6" w14:textId="77777777" w:rsidR="003D21DD" w:rsidRDefault="00C902BC" w:rsidP="00ED5C00">
      <w:pPr>
        <w:jc w:val="both"/>
        <w:rPr>
          <w:szCs w:val="20"/>
        </w:rPr>
      </w:pPr>
      <w:r>
        <w:rPr>
          <w:szCs w:val="20"/>
        </w:rPr>
        <w:t>The autopilot constantly neutralizes yaw while it is engaged; however, y</w:t>
      </w:r>
      <w:r w:rsidR="00AA16D9">
        <w:rPr>
          <w:szCs w:val="20"/>
        </w:rPr>
        <w:t xml:space="preserve">ou </w:t>
      </w:r>
      <w:r>
        <w:rPr>
          <w:szCs w:val="20"/>
        </w:rPr>
        <w:t xml:space="preserve">may </w:t>
      </w:r>
      <w:r w:rsidR="00AA16D9">
        <w:rPr>
          <w:szCs w:val="20"/>
        </w:rPr>
        <w:t xml:space="preserve">“nudge” the ship’s yaw using </w:t>
      </w:r>
      <w:r w:rsidR="00C438F7">
        <w:rPr>
          <w:szCs w:val="20"/>
        </w:rPr>
        <w:t xml:space="preserve">the </w:t>
      </w:r>
      <w:r w:rsidR="00AA16D9">
        <w:rPr>
          <w:szCs w:val="20"/>
        </w:rPr>
        <w:t xml:space="preserve">joystick rudder or the </w:t>
      </w:r>
      <w:r w:rsidR="00AA16D9" w:rsidRPr="00E15428">
        <w:rPr>
          <w:i/>
          <w:szCs w:val="20"/>
        </w:rPr>
        <w:t>NUMPAD1</w:t>
      </w:r>
      <w:r w:rsidR="00AA16D9">
        <w:rPr>
          <w:szCs w:val="20"/>
        </w:rPr>
        <w:t>/</w:t>
      </w:r>
      <w:r w:rsidR="00AA16D9" w:rsidRPr="00E15428">
        <w:rPr>
          <w:i/>
          <w:szCs w:val="20"/>
        </w:rPr>
        <w:t>NUMPAD3</w:t>
      </w:r>
      <w:r w:rsidR="00AA16D9">
        <w:rPr>
          <w:szCs w:val="20"/>
        </w:rPr>
        <w:t xml:space="preserve"> keys; the yaw dampener will momentarily disengage whenever the pilot manually induces yaw</w:t>
      </w:r>
      <w:r w:rsidR="008A7AE2">
        <w:rPr>
          <w:szCs w:val="20"/>
        </w:rPr>
        <w:t xml:space="preserve"> and </w:t>
      </w:r>
      <w:r w:rsidR="00AA16D9">
        <w:rPr>
          <w:szCs w:val="20"/>
        </w:rPr>
        <w:t>automatically reengage when the pilot stops inducing yaw.</w:t>
      </w:r>
    </w:p>
    <w:p w14:paraId="6E294E8E" w14:textId="77777777" w:rsidR="00963C73" w:rsidRDefault="00963C73" w:rsidP="00ED5C00">
      <w:pPr>
        <w:jc w:val="both"/>
        <w:rPr>
          <w:szCs w:val="20"/>
        </w:rPr>
      </w:pPr>
    </w:p>
    <w:p w14:paraId="41B79A7E" w14:textId="77777777" w:rsidR="00963C73" w:rsidRPr="00A32223" w:rsidRDefault="00A35663" w:rsidP="00ED5C00">
      <w:pPr>
        <w:jc w:val="both"/>
        <w:rPr>
          <w:szCs w:val="20"/>
        </w:rPr>
      </w:pPr>
      <w:r>
        <w:rPr>
          <w:szCs w:val="20"/>
        </w:rPr>
        <w:t xml:space="preserve">There are </w:t>
      </w:r>
      <w:r w:rsidR="009F022D">
        <w:rPr>
          <w:szCs w:val="20"/>
        </w:rPr>
        <w:t xml:space="preserve">two </w:t>
      </w:r>
      <w:r w:rsidR="00404359">
        <w:rPr>
          <w:szCs w:val="20"/>
        </w:rPr>
        <w:t xml:space="preserve">different modes to hold the ship along the Y axis: </w:t>
      </w:r>
      <w:r w:rsidR="00404359">
        <w:rPr>
          <w:i/>
          <w:szCs w:val="20"/>
        </w:rPr>
        <w:t xml:space="preserve">Pitch Hold </w:t>
      </w:r>
      <w:r w:rsidR="00404359">
        <w:rPr>
          <w:szCs w:val="20"/>
        </w:rPr>
        <w:t xml:space="preserve">and </w:t>
      </w:r>
      <w:r w:rsidR="00404359">
        <w:rPr>
          <w:i/>
          <w:szCs w:val="20"/>
        </w:rPr>
        <w:t>AOA Hold</w:t>
      </w:r>
      <w:r w:rsidR="00404359">
        <w:rPr>
          <w:szCs w:val="20"/>
        </w:rPr>
        <w:t xml:space="preserve">.  </w:t>
      </w:r>
      <w:r w:rsidR="00D6482E">
        <w:rPr>
          <w:szCs w:val="20"/>
        </w:rPr>
        <w:t xml:space="preserve">In </w:t>
      </w:r>
      <w:r w:rsidR="00D6482E">
        <w:rPr>
          <w:i/>
          <w:szCs w:val="20"/>
        </w:rPr>
        <w:t xml:space="preserve">Pitch </w:t>
      </w:r>
      <w:r w:rsidR="00D6482E">
        <w:rPr>
          <w:szCs w:val="20"/>
        </w:rPr>
        <w:t xml:space="preserve">mode the autopilot will hold a set pitch.  Conversely, in </w:t>
      </w:r>
      <w:r w:rsidR="00D6482E" w:rsidRPr="00D6482E">
        <w:rPr>
          <w:i/>
          <w:szCs w:val="20"/>
        </w:rPr>
        <w:t>AOA</w:t>
      </w:r>
      <w:r w:rsidR="00D6482E">
        <w:rPr>
          <w:szCs w:val="20"/>
        </w:rPr>
        <w:t xml:space="preserve"> mode the autopilot will hold a given </w:t>
      </w:r>
      <w:r w:rsidR="00D6482E">
        <w:rPr>
          <w:i/>
          <w:szCs w:val="20"/>
        </w:rPr>
        <w:t>Angle of Attack</w:t>
      </w:r>
      <w:r w:rsidR="00D6482E">
        <w:rPr>
          <w:szCs w:val="20"/>
        </w:rPr>
        <w:t xml:space="preserve">.  </w:t>
      </w:r>
      <w:r w:rsidR="00A32223">
        <w:rPr>
          <w:szCs w:val="20"/>
        </w:rPr>
        <w:t xml:space="preserve">Typically you will </w:t>
      </w:r>
      <w:r w:rsidR="00B60BFB">
        <w:rPr>
          <w:szCs w:val="20"/>
        </w:rPr>
        <w:t xml:space="preserve">only </w:t>
      </w:r>
      <w:r w:rsidR="00A32223">
        <w:rPr>
          <w:szCs w:val="20"/>
        </w:rPr>
        <w:t xml:space="preserve">use </w:t>
      </w:r>
      <w:r w:rsidR="00A32223" w:rsidRPr="00A32223">
        <w:rPr>
          <w:i/>
          <w:szCs w:val="20"/>
        </w:rPr>
        <w:t>AOA</w:t>
      </w:r>
      <w:r w:rsidR="00A32223">
        <w:rPr>
          <w:szCs w:val="20"/>
        </w:rPr>
        <w:t xml:space="preserve"> mode when reentering in a</w:t>
      </w:r>
      <w:r w:rsidR="00E15428">
        <w:rPr>
          <w:szCs w:val="20"/>
        </w:rPr>
        <w:t>n</w:t>
      </w:r>
      <w:r w:rsidR="00A32223">
        <w:rPr>
          <w:szCs w:val="20"/>
        </w:rPr>
        <w:t xml:space="preserve"> atmosphere and </w:t>
      </w:r>
      <w:r w:rsidR="00B60BFB">
        <w:rPr>
          <w:szCs w:val="20"/>
        </w:rPr>
        <w:t xml:space="preserve">use </w:t>
      </w:r>
      <w:r w:rsidR="00A32223" w:rsidRPr="00A32223">
        <w:rPr>
          <w:i/>
          <w:szCs w:val="20"/>
        </w:rPr>
        <w:t>Pitch</w:t>
      </w:r>
      <w:r w:rsidR="00A32223">
        <w:rPr>
          <w:szCs w:val="20"/>
        </w:rPr>
        <w:t xml:space="preserve"> mode the rest of the time.  You may toggle between modes by clicking the blue block in the top-right corner of the screen, or you may use </w:t>
      </w:r>
      <w:r w:rsidR="00A32223" w:rsidRPr="00E15428">
        <w:rPr>
          <w:i/>
          <w:szCs w:val="20"/>
        </w:rPr>
        <w:t>NUMPAD9</w:t>
      </w:r>
      <w:r w:rsidR="00A32223">
        <w:rPr>
          <w:szCs w:val="20"/>
        </w:rPr>
        <w:t xml:space="preserve"> when the autopilot is engaged.</w:t>
      </w:r>
    </w:p>
    <w:p w14:paraId="3BAEA5D2" w14:textId="77777777" w:rsidR="00D6482E" w:rsidRDefault="00D6482E" w:rsidP="00ED5C00">
      <w:pPr>
        <w:jc w:val="both"/>
        <w:rPr>
          <w:szCs w:val="20"/>
        </w:rPr>
      </w:pPr>
    </w:p>
    <w:p w14:paraId="361C3F28" w14:textId="77777777" w:rsidR="00D6482E" w:rsidRDefault="00D6482E" w:rsidP="00ED5C00">
      <w:pPr>
        <w:jc w:val="both"/>
        <w:rPr>
          <w:szCs w:val="20"/>
        </w:rPr>
      </w:pPr>
    </w:p>
    <w:p w14:paraId="74AFC183" w14:textId="77777777" w:rsidR="00D6482E" w:rsidRDefault="00212FE8" w:rsidP="00D6482E">
      <w:pPr>
        <w:jc w:val="center"/>
        <w:rPr>
          <w:szCs w:val="20"/>
        </w:rPr>
      </w:pPr>
      <w:r>
        <w:rPr>
          <w:szCs w:val="20"/>
        </w:rPr>
        <w:pict w14:anchorId="2D61E565">
          <v:shape id="_x0000_i1058" type="#_x0000_t75" style="width:192.6pt;height:121.2pt">
            <v:imagedata r:id="rId66" o:title="Attitude Hold Pitch Mode"/>
          </v:shape>
        </w:pict>
      </w:r>
    </w:p>
    <w:p w14:paraId="159FB295" w14:textId="77777777" w:rsidR="00D6482E" w:rsidRDefault="00D6482E" w:rsidP="00D6482E">
      <w:pPr>
        <w:jc w:val="center"/>
        <w:rPr>
          <w:szCs w:val="20"/>
        </w:rPr>
      </w:pPr>
    </w:p>
    <w:p w14:paraId="2A92B880" w14:textId="77777777" w:rsidR="00D6482E" w:rsidRDefault="00D6482E" w:rsidP="00D6482E">
      <w:pPr>
        <w:jc w:val="center"/>
        <w:rPr>
          <w:i/>
          <w:sz w:val="24"/>
          <w:szCs w:val="20"/>
        </w:rPr>
      </w:pPr>
      <w:r w:rsidRPr="001771D3">
        <w:rPr>
          <w:i/>
          <w:sz w:val="24"/>
          <w:szCs w:val="20"/>
        </w:rPr>
        <w:lastRenderedPageBreak/>
        <w:t xml:space="preserve">ATTITUDE </w:t>
      </w:r>
      <w:r w:rsidRPr="00047337">
        <w:rPr>
          <w:i/>
          <w:sz w:val="24"/>
          <w:szCs w:val="20"/>
        </w:rPr>
        <w:t>HOLD Autopilot Engaged</w:t>
      </w:r>
      <w:r>
        <w:rPr>
          <w:i/>
          <w:sz w:val="24"/>
          <w:szCs w:val="20"/>
        </w:rPr>
        <w:t xml:space="preserve"> in </w:t>
      </w:r>
      <w:r w:rsidRPr="00780DC0">
        <w:rPr>
          <w:i/>
          <w:sz w:val="24"/>
          <w:szCs w:val="20"/>
          <w:u w:val="single"/>
        </w:rPr>
        <w:t>Pitch</w:t>
      </w:r>
      <w:r>
        <w:rPr>
          <w:i/>
          <w:sz w:val="24"/>
          <w:szCs w:val="20"/>
        </w:rPr>
        <w:t xml:space="preserve"> Mode</w:t>
      </w:r>
    </w:p>
    <w:p w14:paraId="59BCCD15" w14:textId="77777777" w:rsidR="00D6482E" w:rsidRDefault="00D6482E" w:rsidP="00D6482E">
      <w:pPr>
        <w:jc w:val="center"/>
        <w:rPr>
          <w:szCs w:val="20"/>
        </w:rPr>
      </w:pPr>
    </w:p>
    <w:p w14:paraId="3B147C84" w14:textId="77777777" w:rsidR="00A32223" w:rsidRDefault="00A32223" w:rsidP="00A32223">
      <w:pPr>
        <w:rPr>
          <w:szCs w:val="20"/>
        </w:rPr>
      </w:pPr>
    </w:p>
    <w:p w14:paraId="1BF99E49" w14:textId="77777777" w:rsidR="000E055B" w:rsidRDefault="000E055B" w:rsidP="00723696">
      <w:pPr>
        <w:jc w:val="both"/>
        <w:rPr>
          <w:i/>
          <w:szCs w:val="20"/>
        </w:rPr>
      </w:pPr>
      <w:r w:rsidRPr="000E055B">
        <w:rPr>
          <w:i/>
          <w:szCs w:val="20"/>
        </w:rPr>
        <w:t xml:space="preserve">NOTE: </w:t>
      </w:r>
      <w:r w:rsidR="00A56269">
        <w:rPr>
          <w:i/>
          <w:szCs w:val="20"/>
        </w:rPr>
        <w:t>except during reentry, i</w:t>
      </w:r>
      <w:r w:rsidRPr="000E055B">
        <w:rPr>
          <w:i/>
          <w:szCs w:val="20"/>
        </w:rPr>
        <w:t xml:space="preserve">f you engage ATTITUDE HOLD </w:t>
      </w:r>
      <w:r w:rsidR="0005397A">
        <w:rPr>
          <w:i/>
          <w:szCs w:val="20"/>
        </w:rPr>
        <w:t xml:space="preserve">during </w:t>
      </w:r>
      <w:r w:rsidRPr="000E055B">
        <w:rPr>
          <w:i/>
          <w:szCs w:val="20"/>
        </w:rPr>
        <w:t>atmospheric flight</w:t>
      </w:r>
      <w:r w:rsidR="00A56269">
        <w:rPr>
          <w:i/>
          <w:szCs w:val="20"/>
        </w:rPr>
        <w:t xml:space="preserve"> </w:t>
      </w:r>
      <w:r w:rsidRPr="000E055B">
        <w:rPr>
          <w:i/>
          <w:szCs w:val="20"/>
        </w:rPr>
        <w:t xml:space="preserve">be sure to engage </w:t>
      </w:r>
      <w:r w:rsidRPr="002F27FD">
        <w:rPr>
          <w:i/>
          <w:szCs w:val="20"/>
          <w:u w:val="single"/>
        </w:rPr>
        <w:t>Pitch</w:t>
      </w:r>
      <w:r w:rsidRPr="000E055B">
        <w:rPr>
          <w:i/>
          <w:szCs w:val="20"/>
        </w:rPr>
        <w:t xml:space="preserve"> mode to hold a given pitch rather than </w:t>
      </w:r>
      <w:r w:rsidRPr="00A7483B">
        <w:rPr>
          <w:i/>
          <w:szCs w:val="20"/>
          <w:u w:val="single"/>
        </w:rPr>
        <w:t>AOA</w:t>
      </w:r>
      <w:r w:rsidRPr="000E055B">
        <w:rPr>
          <w:i/>
          <w:szCs w:val="20"/>
        </w:rPr>
        <w:t xml:space="preserve"> mode to hold a given angle of attack: in atmospheric flight the ship’s angle of attack will constantly decrease</w:t>
      </w:r>
      <w:r w:rsidR="006F2CBF">
        <w:rPr>
          <w:i/>
          <w:szCs w:val="20"/>
        </w:rPr>
        <w:t xml:space="preserve"> with the autopilot engaged</w:t>
      </w:r>
      <w:r w:rsidRPr="000E055B">
        <w:rPr>
          <w:i/>
          <w:szCs w:val="20"/>
        </w:rPr>
        <w:t xml:space="preserve"> (this is normal!), and so AOA mode </w:t>
      </w:r>
      <w:r w:rsidR="002F27FD">
        <w:rPr>
          <w:i/>
          <w:szCs w:val="20"/>
        </w:rPr>
        <w:t xml:space="preserve">will </w:t>
      </w:r>
      <w:r w:rsidRPr="000E055B">
        <w:rPr>
          <w:i/>
          <w:szCs w:val="20"/>
        </w:rPr>
        <w:t xml:space="preserve">cause the ship to constantly increase pitch trying to maintain the set angle of attack.  </w:t>
      </w:r>
      <w:r w:rsidRPr="00A03CAB">
        <w:rPr>
          <w:i/>
          <w:szCs w:val="20"/>
          <w:u w:val="single"/>
        </w:rPr>
        <w:t xml:space="preserve">You should only engage AOA mode </w:t>
      </w:r>
      <w:r w:rsidR="00DF7F22" w:rsidRPr="00A03CAB">
        <w:rPr>
          <w:i/>
          <w:szCs w:val="20"/>
          <w:u w:val="single"/>
        </w:rPr>
        <w:t xml:space="preserve">for </w:t>
      </w:r>
      <w:r w:rsidRPr="00A03CAB">
        <w:rPr>
          <w:i/>
          <w:szCs w:val="20"/>
          <w:u w:val="single"/>
        </w:rPr>
        <w:t>reentry!</w:t>
      </w:r>
    </w:p>
    <w:p w14:paraId="523A1130" w14:textId="77777777" w:rsidR="004D26A4" w:rsidRDefault="004D26A4" w:rsidP="00723696">
      <w:pPr>
        <w:jc w:val="both"/>
        <w:rPr>
          <w:i/>
          <w:szCs w:val="20"/>
        </w:rPr>
      </w:pPr>
    </w:p>
    <w:p w14:paraId="18B240E5" w14:textId="77777777" w:rsidR="00BC17C8" w:rsidRPr="006B1358" w:rsidRDefault="00BC17C8" w:rsidP="00723696">
      <w:pPr>
        <w:jc w:val="both"/>
        <w:rPr>
          <w:i/>
          <w:szCs w:val="20"/>
        </w:rPr>
      </w:pPr>
      <w:r>
        <w:rPr>
          <w:szCs w:val="20"/>
        </w:rPr>
        <w:t>For ship stability reasons maximum bank and pitch are normally limited by ATTITUDE HOLD to +/- 60 degrees or between +120 and (crossing the 180-degree boundary) -120 degrees.</w:t>
      </w:r>
      <w:r w:rsidR="006B1358">
        <w:rPr>
          <w:szCs w:val="20"/>
        </w:rPr>
        <w:t xml:space="preserve">  However, w</w:t>
      </w:r>
      <w:r w:rsidRPr="00BC17C8">
        <w:rPr>
          <w:szCs w:val="20"/>
        </w:rPr>
        <w:t xml:space="preserve">ith zero bank you can hold a pitch up to +/-87.5 degrees, and with zero pitch you can hold a bank up to +/-75 degrees or between +105 and </w:t>
      </w:r>
      <w:r w:rsidR="00250B03">
        <w:rPr>
          <w:szCs w:val="20"/>
        </w:rPr>
        <w:t xml:space="preserve">(crossing the 180-degree boundary) </w:t>
      </w:r>
      <w:r w:rsidRPr="00BC17C8">
        <w:rPr>
          <w:szCs w:val="20"/>
        </w:rPr>
        <w:t xml:space="preserve">-105 degrees.  </w:t>
      </w:r>
      <w:r w:rsidRPr="006B1358">
        <w:rPr>
          <w:i/>
          <w:szCs w:val="20"/>
        </w:rPr>
        <w:t xml:space="preserve">Note: to </w:t>
      </w:r>
      <w:r w:rsidRPr="006F2CBF">
        <w:rPr>
          <w:szCs w:val="20"/>
        </w:rPr>
        <w:t>prevent the pilot from accidentally flipping the ship over during reentry you must temporarily disengage A</w:t>
      </w:r>
      <w:r w:rsidRPr="006B1358">
        <w:rPr>
          <w:i/>
          <w:szCs w:val="20"/>
        </w:rPr>
        <w:t>ttitude Hold before you can jump the bank setting from +/-60 to +/-120 degrees and vice-versa.</w:t>
      </w:r>
    </w:p>
    <w:p w14:paraId="09705E99" w14:textId="77777777" w:rsidR="00BC17C8" w:rsidRDefault="00BC17C8" w:rsidP="00723696">
      <w:pPr>
        <w:jc w:val="both"/>
        <w:rPr>
          <w:i/>
          <w:szCs w:val="20"/>
        </w:rPr>
      </w:pPr>
    </w:p>
    <w:p w14:paraId="36E9B90C" w14:textId="77777777" w:rsidR="00CD320D" w:rsidRDefault="004D26A4" w:rsidP="00723696">
      <w:pPr>
        <w:jc w:val="both"/>
        <w:rPr>
          <w:szCs w:val="20"/>
        </w:rPr>
      </w:pPr>
      <w:r>
        <w:rPr>
          <w:szCs w:val="20"/>
        </w:rPr>
        <w:t xml:space="preserve">The </w:t>
      </w:r>
      <w:r>
        <w:rPr>
          <w:i/>
          <w:szCs w:val="20"/>
        </w:rPr>
        <w:t xml:space="preserve">Zero Pitch, Zero Bank, </w:t>
      </w:r>
      <w:r>
        <w:rPr>
          <w:szCs w:val="20"/>
        </w:rPr>
        <w:t xml:space="preserve">and </w:t>
      </w:r>
      <w:r>
        <w:rPr>
          <w:i/>
          <w:szCs w:val="20"/>
        </w:rPr>
        <w:t xml:space="preserve">Zero Both </w:t>
      </w:r>
      <w:r>
        <w:rPr>
          <w:szCs w:val="20"/>
        </w:rPr>
        <w:t xml:space="preserve">buttons will reset pitch, bank, and </w:t>
      </w:r>
      <w:r>
        <w:rPr>
          <w:i/>
          <w:szCs w:val="20"/>
        </w:rPr>
        <w:t xml:space="preserve">both axes </w:t>
      </w:r>
      <w:r>
        <w:rPr>
          <w:szCs w:val="20"/>
        </w:rPr>
        <w:t>to zero, respectively</w:t>
      </w:r>
      <w:r w:rsidR="00642168">
        <w:rPr>
          <w:szCs w:val="20"/>
        </w:rPr>
        <w:t xml:space="preserve">. </w:t>
      </w:r>
      <w:r w:rsidR="006F2CBF">
        <w:rPr>
          <w:szCs w:val="20"/>
        </w:rPr>
        <w:t>[</w:t>
      </w:r>
      <w:r w:rsidR="00642168">
        <w:rPr>
          <w:szCs w:val="20"/>
        </w:rPr>
        <w:t xml:space="preserve">Note that if the ship is currently banked at more than +/-90 degrees </w:t>
      </w:r>
      <w:r w:rsidR="00642168">
        <w:rPr>
          <w:i/>
          <w:szCs w:val="20"/>
        </w:rPr>
        <w:t xml:space="preserve">Zero Bank </w:t>
      </w:r>
      <w:r w:rsidR="00642168">
        <w:rPr>
          <w:szCs w:val="20"/>
        </w:rPr>
        <w:t>will level the ship at 180 degrees (“upside down”)</w:t>
      </w:r>
      <w:r>
        <w:rPr>
          <w:szCs w:val="20"/>
        </w:rPr>
        <w:t>.</w:t>
      </w:r>
      <w:r w:rsidR="006F2CBF">
        <w:rPr>
          <w:szCs w:val="20"/>
        </w:rPr>
        <w:t xml:space="preserve">]  </w:t>
      </w:r>
      <w:r w:rsidR="00CD320D">
        <w:rPr>
          <w:szCs w:val="20"/>
        </w:rPr>
        <w:t>In addition,</w:t>
      </w:r>
      <w:r w:rsidR="00A7483B">
        <w:rPr>
          <w:szCs w:val="20"/>
        </w:rPr>
        <w:t xml:space="preserve"> </w:t>
      </w:r>
      <w:r w:rsidR="00A7483B">
        <w:rPr>
          <w:i/>
          <w:szCs w:val="20"/>
        </w:rPr>
        <w:t xml:space="preserve">Zero Pitch </w:t>
      </w:r>
      <w:r w:rsidR="00A7483B">
        <w:rPr>
          <w:szCs w:val="20"/>
        </w:rPr>
        <w:t xml:space="preserve">will read </w:t>
      </w:r>
      <w:r w:rsidR="00A7483B">
        <w:rPr>
          <w:i/>
          <w:szCs w:val="20"/>
        </w:rPr>
        <w:t xml:space="preserve">Zero AOA </w:t>
      </w:r>
      <w:r w:rsidR="00CD320D">
        <w:rPr>
          <w:szCs w:val="20"/>
        </w:rPr>
        <w:t>if AOA mode is engaged.</w:t>
      </w:r>
    </w:p>
    <w:p w14:paraId="3F6CD44E" w14:textId="77777777" w:rsidR="00CD320D" w:rsidRDefault="00CD320D" w:rsidP="00723696">
      <w:pPr>
        <w:jc w:val="both"/>
        <w:rPr>
          <w:szCs w:val="20"/>
        </w:rPr>
      </w:pPr>
    </w:p>
    <w:p w14:paraId="4D199119" w14:textId="77777777" w:rsidR="00EE4FD2" w:rsidRDefault="004D26A4" w:rsidP="00723696">
      <w:pPr>
        <w:jc w:val="both"/>
      </w:pPr>
      <w:r>
        <w:rPr>
          <w:szCs w:val="20"/>
        </w:rPr>
        <w:t xml:space="preserve">The </w:t>
      </w:r>
      <w:r w:rsidRPr="003947D1">
        <w:rPr>
          <w:i/>
          <w:szCs w:val="20"/>
        </w:rPr>
        <w:t>S</w:t>
      </w:r>
      <w:r>
        <w:rPr>
          <w:i/>
          <w:szCs w:val="20"/>
        </w:rPr>
        <w:t xml:space="preserve">ync </w:t>
      </w:r>
      <w:r>
        <w:rPr>
          <w:szCs w:val="20"/>
        </w:rPr>
        <w:t xml:space="preserve">button will automatically </w:t>
      </w:r>
      <w:r>
        <w:t>update the bank and pitch/AOA target values to the ship's current values; i.e., it will “sync” the autopilot settings to the ship’</w:t>
      </w:r>
      <w:r w:rsidR="003157FA">
        <w:t xml:space="preserve">s current attitude.  </w:t>
      </w:r>
      <w:r>
        <w:t xml:space="preserve">The shortcut key to engage </w:t>
      </w:r>
      <w:r w:rsidR="009139B0">
        <w:t xml:space="preserve">ATTITUDE HOLD </w:t>
      </w:r>
      <w:r>
        <w:t xml:space="preserve">and </w:t>
      </w:r>
      <w:r>
        <w:lastRenderedPageBreak/>
        <w:t xml:space="preserve">automatically sync to (i.e., "hold") your current attitude is </w:t>
      </w:r>
      <w:r w:rsidRPr="00242592">
        <w:rPr>
          <w:i/>
        </w:rPr>
        <w:t>CTRL-L</w:t>
      </w:r>
      <w:r>
        <w:t>.  "L" by itself toggles ATTITUDE HOLD</w:t>
      </w:r>
      <w:r w:rsidR="003534A4">
        <w:t xml:space="preserve"> on or off</w:t>
      </w:r>
      <w:r>
        <w:t>.</w:t>
      </w:r>
      <w:r w:rsidR="00EE4FD2">
        <w:t xml:space="preserve">  </w:t>
      </w:r>
    </w:p>
    <w:p w14:paraId="68E040F9" w14:textId="77777777" w:rsidR="00EE4FD2" w:rsidRDefault="00EE4FD2" w:rsidP="00723696">
      <w:pPr>
        <w:jc w:val="both"/>
      </w:pPr>
    </w:p>
    <w:p w14:paraId="7E2988F0" w14:textId="77777777" w:rsidR="004D26A4" w:rsidRPr="00BD2B55" w:rsidRDefault="00EE4FD2" w:rsidP="00723696">
      <w:pPr>
        <w:jc w:val="both"/>
        <w:rPr>
          <w:i/>
        </w:rPr>
      </w:pPr>
      <w:r>
        <w:rPr>
          <w:i/>
        </w:rPr>
        <w:t xml:space="preserve">Note: unlike the CTRL-L shortcut key, the </w:t>
      </w:r>
      <w:r w:rsidRPr="00EE4FD2">
        <w:t>Sync</w:t>
      </w:r>
      <w:r>
        <w:rPr>
          <w:i/>
        </w:rPr>
        <w:t xml:space="preserve"> button on the MDA screen will not automatically engage the autopilot; therefore, you </w:t>
      </w:r>
      <w:r w:rsidR="00B343B9">
        <w:rPr>
          <w:i/>
        </w:rPr>
        <w:t xml:space="preserve">will </w:t>
      </w:r>
      <w:r>
        <w:rPr>
          <w:i/>
        </w:rPr>
        <w:t xml:space="preserve">normally only use the </w:t>
      </w:r>
      <w:r>
        <w:t xml:space="preserve">Sync </w:t>
      </w:r>
      <w:r w:rsidR="00AD03DC" w:rsidRPr="00AD03DC">
        <w:rPr>
          <w:i/>
        </w:rPr>
        <w:t xml:space="preserve">MDA </w:t>
      </w:r>
      <w:r>
        <w:rPr>
          <w:i/>
        </w:rPr>
        <w:t xml:space="preserve">button </w:t>
      </w:r>
      <w:r w:rsidRPr="00AD2AB1">
        <w:rPr>
          <w:i/>
          <w:u w:val="single"/>
        </w:rPr>
        <w:t>before</w:t>
      </w:r>
      <w:r>
        <w:rPr>
          <w:i/>
        </w:rPr>
        <w:t xml:space="preserve"> engaging the autopilot.  If you want to </w:t>
      </w:r>
      <w:r w:rsidR="00BD2B55">
        <w:rPr>
          <w:i/>
        </w:rPr>
        <w:t xml:space="preserve">immediately </w:t>
      </w:r>
      <w:r>
        <w:rPr>
          <w:i/>
        </w:rPr>
        <w:t>“lock” the ship in its current attitude, use CTRL-L</w:t>
      </w:r>
      <w:r w:rsidR="00BD2B55">
        <w:rPr>
          <w:i/>
        </w:rPr>
        <w:t xml:space="preserve"> instead.</w:t>
      </w:r>
    </w:p>
    <w:p w14:paraId="1A776264" w14:textId="77777777" w:rsidR="00EE4FD2" w:rsidRDefault="00EE4FD2" w:rsidP="00723696">
      <w:pPr>
        <w:jc w:val="both"/>
      </w:pPr>
    </w:p>
    <w:p w14:paraId="71064BE6" w14:textId="77777777" w:rsidR="00EE4FD2" w:rsidRPr="00EE4FD2" w:rsidRDefault="00EE4FD2" w:rsidP="00723696">
      <w:pPr>
        <w:jc w:val="both"/>
        <w:rPr>
          <w:szCs w:val="20"/>
        </w:rPr>
      </w:pPr>
      <w:r>
        <w:t xml:space="preserve">One final note about </w:t>
      </w:r>
      <w:r w:rsidRPr="00EE4FD2">
        <w:rPr>
          <w:i/>
        </w:rPr>
        <w:t>Sync</w:t>
      </w:r>
      <w:r>
        <w:t xml:space="preserve">: the pitch/AOA and bank limits for sync mode are </w:t>
      </w:r>
      <w:r w:rsidR="003534A4">
        <w:t>+/-</w:t>
      </w:r>
      <w:r>
        <w:t>60 degrees</w:t>
      </w:r>
      <w:r w:rsidR="003534A4">
        <w:t xml:space="preserve"> or between +120 and -120 degrees (crossing 180 degrees; e.g., </w:t>
      </w:r>
      <w:r w:rsidR="003534A4" w:rsidRPr="003534A4">
        <w:rPr>
          <w:i/>
        </w:rPr>
        <w:t>+120 -&gt; +180 -&gt; -120</w:t>
      </w:r>
      <w:r w:rsidR="003534A4">
        <w:t>)</w:t>
      </w:r>
      <w:r>
        <w:t xml:space="preserve">; do not engage </w:t>
      </w:r>
      <w:r>
        <w:rPr>
          <w:i/>
        </w:rPr>
        <w:t xml:space="preserve">Sync </w:t>
      </w:r>
      <w:r w:rsidR="00FC7984">
        <w:t>outside</w:t>
      </w:r>
      <w:r>
        <w:t xml:space="preserve"> those limits.  If you do, the ship will engage </w:t>
      </w:r>
      <w:r w:rsidR="00FC7984">
        <w:t>ATTITUDE HOLD</w:t>
      </w:r>
      <w:r>
        <w:t xml:space="preserve"> at </w:t>
      </w:r>
      <w:r w:rsidR="00691D14">
        <w:t>the</w:t>
      </w:r>
      <w:r>
        <w:t xml:space="preserve"> </w:t>
      </w:r>
      <w:r w:rsidR="008934D3">
        <w:t xml:space="preserve">nearest </w:t>
      </w:r>
      <w:r>
        <w:t xml:space="preserve">60-degree </w:t>
      </w:r>
      <w:r w:rsidR="008934D3">
        <w:t xml:space="preserve">or 120-degree </w:t>
      </w:r>
      <w:r>
        <w:t>boundary.</w:t>
      </w:r>
    </w:p>
    <w:p w14:paraId="199AB1E4" w14:textId="77777777" w:rsidR="00703654" w:rsidRDefault="00703654" w:rsidP="00D6482E">
      <w:pPr>
        <w:pStyle w:val="Heading2"/>
      </w:pPr>
    </w:p>
    <w:p w14:paraId="5EA72AB4" w14:textId="77777777" w:rsidR="00963C73" w:rsidRPr="003D21DD" w:rsidRDefault="00963C73" w:rsidP="00D6482E">
      <w:pPr>
        <w:pStyle w:val="Heading2"/>
      </w:pPr>
      <w:bookmarkStart w:id="37" w:name="_Toc80454751"/>
      <w:r>
        <w:t>Reentry</w:t>
      </w:r>
      <w:r w:rsidR="00FA53C8">
        <w:t xml:space="preserve"> Walkthrough</w:t>
      </w:r>
      <w:bookmarkEnd w:id="37"/>
    </w:p>
    <w:p w14:paraId="4E1E220B" w14:textId="77777777" w:rsidR="00AE7A0F" w:rsidRPr="00AE7A0F" w:rsidRDefault="00AE7A0F" w:rsidP="00ED5C00">
      <w:pPr>
        <w:jc w:val="both"/>
        <w:rPr>
          <w:szCs w:val="20"/>
        </w:rPr>
      </w:pPr>
    </w:p>
    <w:p w14:paraId="750CD3FD" w14:textId="77777777" w:rsidR="00AE7A0F" w:rsidRDefault="00AE7A0F" w:rsidP="00ED5C00">
      <w:pPr>
        <w:jc w:val="both"/>
        <w:rPr>
          <w:szCs w:val="20"/>
        </w:rPr>
      </w:pPr>
      <w:r w:rsidRPr="00AE7A0F">
        <w:rPr>
          <w:szCs w:val="20"/>
        </w:rPr>
        <w:t>Before you reach the atmosphere during reentry, be sure that the radiator is retracted and all doors are closed!  Bring up MDA MODE 9 (</w:t>
      </w:r>
      <w:r w:rsidRPr="00E26280">
        <w:rPr>
          <w:i/>
          <w:szCs w:val="20"/>
        </w:rPr>
        <w:t>Reentry Systems Check</w:t>
      </w:r>
      <w:r w:rsidRPr="00AE7A0F">
        <w:rPr>
          <w:szCs w:val="20"/>
        </w:rPr>
        <w:t>) by pre</w:t>
      </w:r>
      <w:r w:rsidR="006313D6">
        <w:rPr>
          <w:szCs w:val="20"/>
        </w:rPr>
        <w:t xml:space="preserve">ssing </w:t>
      </w:r>
      <w:r w:rsidRPr="006313D6">
        <w:rPr>
          <w:b/>
          <w:szCs w:val="20"/>
        </w:rPr>
        <w:t>9</w:t>
      </w:r>
      <w:r w:rsidRPr="00AE7A0F">
        <w:rPr>
          <w:szCs w:val="20"/>
        </w:rPr>
        <w:t xml:space="preserve">, or use the MDA arrows.  Close any doors flagged by the reentry check.  Once all systems </w:t>
      </w:r>
      <w:r w:rsidR="000F6174">
        <w:rPr>
          <w:szCs w:val="20"/>
        </w:rPr>
        <w:t>show</w:t>
      </w:r>
      <w:r w:rsidRPr="00AE7A0F">
        <w:rPr>
          <w:szCs w:val="20"/>
        </w:rPr>
        <w:t xml:space="preserve"> GREEN you are ready for reentry!</w:t>
      </w:r>
    </w:p>
    <w:p w14:paraId="082D8281" w14:textId="77777777" w:rsidR="00E26280" w:rsidRDefault="00E26280" w:rsidP="00AE7A0F">
      <w:pPr>
        <w:rPr>
          <w:szCs w:val="20"/>
        </w:rPr>
      </w:pPr>
    </w:p>
    <w:p w14:paraId="54F4506D" w14:textId="77777777" w:rsidR="009E7A93" w:rsidRDefault="009E7A93" w:rsidP="00AE7A0F">
      <w:pPr>
        <w:rPr>
          <w:szCs w:val="20"/>
        </w:rPr>
      </w:pPr>
    </w:p>
    <w:p w14:paraId="3BBE3CF7" w14:textId="77777777" w:rsidR="00E26280" w:rsidRDefault="00212FE8" w:rsidP="009E7A93">
      <w:pPr>
        <w:jc w:val="center"/>
        <w:rPr>
          <w:szCs w:val="20"/>
        </w:rPr>
      </w:pPr>
      <w:r>
        <w:rPr>
          <w:szCs w:val="20"/>
        </w:rPr>
        <w:pict w14:anchorId="1FAA0C6A">
          <v:shape id="_x0000_i1059" type="#_x0000_t75" style="width:190.8pt;height:122.4pt">
            <v:imagedata r:id="rId67" o:title="Reentry Check"/>
          </v:shape>
        </w:pict>
      </w:r>
    </w:p>
    <w:p w14:paraId="0C35A1A1" w14:textId="77777777" w:rsidR="009E7A93" w:rsidRDefault="009E7A93" w:rsidP="009E7A93">
      <w:pPr>
        <w:jc w:val="center"/>
        <w:rPr>
          <w:szCs w:val="20"/>
        </w:rPr>
      </w:pPr>
    </w:p>
    <w:p w14:paraId="0086656C" w14:textId="77777777" w:rsidR="009E7A93" w:rsidRPr="009E7A93" w:rsidRDefault="009E7A93" w:rsidP="009E7A93">
      <w:pPr>
        <w:jc w:val="center"/>
        <w:rPr>
          <w:i/>
          <w:szCs w:val="20"/>
        </w:rPr>
      </w:pPr>
      <w:r w:rsidRPr="009E7A93">
        <w:rPr>
          <w:i/>
          <w:sz w:val="24"/>
          <w:szCs w:val="20"/>
        </w:rPr>
        <w:t>MDA Mode 9 (Reentry Systems Check)</w:t>
      </w:r>
      <w:r w:rsidR="004C75F0">
        <w:rPr>
          <w:i/>
          <w:sz w:val="24"/>
          <w:szCs w:val="20"/>
        </w:rPr>
        <w:t xml:space="preserve"> on the XR5 Vanguard</w:t>
      </w:r>
    </w:p>
    <w:p w14:paraId="3EEDA219" w14:textId="77777777" w:rsidR="00E26280" w:rsidRPr="00AE7A0F" w:rsidRDefault="00E26280" w:rsidP="00AE7A0F">
      <w:pPr>
        <w:rPr>
          <w:szCs w:val="20"/>
        </w:rPr>
      </w:pPr>
    </w:p>
    <w:p w14:paraId="3D7065F6" w14:textId="77777777" w:rsidR="00AE7A0F" w:rsidRPr="00AE7A0F" w:rsidRDefault="00AE7A0F" w:rsidP="00AE7A0F">
      <w:pPr>
        <w:rPr>
          <w:szCs w:val="20"/>
        </w:rPr>
      </w:pPr>
    </w:p>
    <w:p w14:paraId="1C045B3F" w14:textId="77777777" w:rsidR="00732CAE" w:rsidRDefault="00AE7A0F" w:rsidP="006351CB">
      <w:pPr>
        <w:jc w:val="both"/>
        <w:rPr>
          <w:szCs w:val="20"/>
        </w:rPr>
      </w:pPr>
      <w:r w:rsidRPr="00AE7A0F">
        <w:rPr>
          <w:szCs w:val="20"/>
        </w:rPr>
        <w:t xml:space="preserve">Before reaching entry interface, turn PROGRADE to ensure your ship is aligned with the </w:t>
      </w:r>
      <w:r w:rsidR="007E2505">
        <w:rPr>
          <w:szCs w:val="20"/>
        </w:rPr>
        <w:t xml:space="preserve">ship’s </w:t>
      </w:r>
      <w:r w:rsidRPr="00AE7A0F">
        <w:rPr>
          <w:szCs w:val="20"/>
        </w:rPr>
        <w:t xml:space="preserve">velocity vector and then switch to the </w:t>
      </w:r>
      <w:r w:rsidRPr="00F62DD2">
        <w:rPr>
          <w:i/>
          <w:szCs w:val="20"/>
        </w:rPr>
        <w:t>Attitude Hold</w:t>
      </w:r>
      <w:r w:rsidRPr="00AE7A0F">
        <w:rPr>
          <w:szCs w:val="20"/>
        </w:rPr>
        <w:t xml:space="preserve"> MDA screen (mode 2) by pressing </w:t>
      </w:r>
      <w:r w:rsidRPr="00C16D32">
        <w:rPr>
          <w:b/>
          <w:szCs w:val="20"/>
        </w:rPr>
        <w:t>2</w:t>
      </w:r>
      <w:r w:rsidRPr="00AE7A0F">
        <w:rPr>
          <w:szCs w:val="20"/>
        </w:rPr>
        <w:t xml:space="preserve"> on the keyboard or using the MDA screen arrows.  </w:t>
      </w:r>
      <w:r w:rsidR="00D51AFC">
        <w:rPr>
          <w:szCs w:val="20"/>
        </w:rPr>
        <w:t xml:space="preserve">Ensure that AOA Mode is engaged (the top-right should read </w:t>
      </w:r>
      <w:r w:rsidR="00D51AFC">
        <w:rPr>
          <w:i/>
          <w:szCs w:val="20"/>
        </w:rPr>
        <w:t xml:space="preserve">SET </w:t>
      </w:r>
      <w:r w:rsidR="00D51AFC" w:rsidRPr="00D51AFC">
        <w:rPr>
          <w:i/>
          <w:szCs w:val="20"/>
        </w:rPr>
        <w:t>AOA</w:t>
      </w:r>
      <w:r w:rsidR="00D51AFC">
        <w:rPr>
          <w:szCs w:val="20"/>
        </w:rPr>
        <w:t>), and then set</w:t>
      </w:r>
      <w:r w:rsidRPr="00AE7A0F">
        <w:rPr>
          <w:szCs w:val="20"/>
        </w:rPr>
        <w:t xml:space="preserve"> your desired</w:t>
      </w:r>
      <w:r w:rsidR="00D51AFC">
        <w:rPr>
          <w:szCs w:val="20"/>
        </w:rPr>
        <w:t xml:space="preserve"> AOA</w:t>
      </w:r>
      <w:r w:rsidRPr="00AE7A0F">
        <w:rPr>
          <w:szCs w:val="20"/>
        </w:rPr>
        <w:t xml:space="preserve">; typically you will initially set 40 degrees </w:t>
      </w:r>
      <w:r w:rsidR="00D51AFC">
        <w:rPr>
          <w:szCs w:val="20"/>
        </w:rPr>
        <w:t>AOA</w:t>
      </w:r>
      <w:r w:rsidRPr="00AE7A0F">
        <w:rPr>
          <w:szCs w:val="20"/>
        </w:rPr>
        <w:t xml:space="preserve"> and 0 degrees bank.  Engage the </w:t>
      </w:r>
      <w:r w:rsidR="0039110A">
        <w:rPr>
          <w:szCs w:val="20"/>
        </w:rPr>
        <w:t>ATTITUDE HOLD</w:t>
      </w:r>
      <w:r w:rsidR="00AC19D6">
        <w:rPr>
          <w:szCs w:val="20"/>
        </w:rPr>
        <w:t xml:space="preserve"> autopilot with </w:t>
      </w:r>
      <w:r w:rsidR="00AC19D6" w:rsidRPr="00AC19D6">
        <w:rPr>
          <w:b/>
          <w:szCs w:val="20"/>
        </w:rPr>
        <w:t>L</w:t>
      </w:r>
      <w:r w:rsidR="00E4723A">
        <w:rPr>
          <w:szCs w:val="20"/>
        </w:rPr>
        <w:t xml:space="preserve"> or by clicking the </w:t>
      </w:r>
      <w:r w:rsidR="00E4723A" w:rsidRPr="00E4723A">
        <w:rPr>
          <w:i/>
          <w:szCs w:val="20"/>
        </w:rPr>
        <w:t>Engage</w:t>
      </w:r>
      <w:r w:rsidRPr="00AE7A0F">
        <w:rPr>
          <w:szCs w:val="20"/>
        </w:rPr>
        <w:t xml:space="preserve"> button on the touch screen.  </w:t>
      </w:r>
      <w:r w:rsidR="00732CAE">
        <w:rPr>
          <w:szCs w:val="20"/>
        </w:rPr>
        <w:t xml:space="preserve">Be sure </w:t>
      </w:r>
      <w:r w:rsidR="00756DEB">
        <w:rPr>
          <w:szCs w:val="20"/>
        </w:rPr>
        <w:t>you</w:t>
      </w:r>
      <w:r w:rsidR="00732CAE">
        <w:rPr>
          <w:szCs w:val="20"/>
        </w:rPr>
        <w:t xml:space="preserve"> have enough APU fuel remaining to reach your landing site!  The APU must </w:t>
      </w:r>
      <w:r w:rsidR="00F8242F">
        <w:rPr>
          <w:szCs w:val="20"/>
        </w:rPr>
        <w:t xml:space="preserve">remain </w:t>
      </w:r>
      <w:r w:rsidR="00732CAE">
        <w:rPr>
          <w:szCs w:val="20"/>
        </w:rPr>
        <w:t>online to power the center-of-gravity shift pumps and flight control surfaces.</w:t>
      </w:r>
    </w:p>
    <w:p w14:paraId="6E2D414C" w14:textId="77777777" w:rsidR="00732CAE" w:rsidRDefault="00732CAE" w:rsidP="006351CB">
      <w:pPr>
        <w:jc w:val="both"/>
        <w:rPr>
          <w:szCs w:val="20"/>
        </w:rPr>
      </w:pPr>
    </w:p>
    <w:p w14:paraId="592EF067" w14:textId="77777777" w:rsidR="00AE7A0F" w:rsidRPr="00AE7A0F" w:rsidRDefault="00AE7A0F" w:rsidP="006351CB">
      <w:pPr>
        <w:jc w:val="both"/>
        <w:rPr>
          <w:szCs w:val="20"/>
        </w:rPr>
      </w:pPr>
      <w:r w:rsidRPr="00AE7A0F">
        <w:rPr>
          <w:szCs w:val="20"/>
        </w:rPr>
        <w:t xml:space="preserve">Once </w:t>
      </w:r>
      <w:r w:rsidR="00732CAE">
        <w:rPr>
          <w:szCs w:val="20"/>
        </w:rPr>
        <w:t xml:space="preserve">Attitude Hold is </w:t>
      </w:r>
      <w:r w:rsidRPr="00AE7A0F">
        <w:rPr>
          <w:szCs w:val="20"/>
        </w:rPr>
        <w:t xml:space="preserve">engaged you </w:t>
      </w:r>
      <w:r w:rsidR="00772BF1">
        <w:rPr>
          <w:szCs w:val="20"/>
        </w:rPr>
        <w:t xml:space="preserve">may </w:t>
      </w:r>
      <w:r w:rsidRPr="00AE7A0F">
        <w:rPr>
          <w:szCs w:val="20"/>
        </w:rPr>
        <w:t xml:space="preserve">change your </w:t>
      </w:r>
      <w:r w:rsidR="00D51AFC">
        <w:rPr>
          <w:szCs w:val="20"/>
        </w:rPr>
        <w:t xml:space="preserve">AOA </w:t>
      </w:r>
      <w:r w:rsidRPr="00AE7A0F">
        <w:rPr>
          <w:szCs w:val="20"/>
        </w:rPr>
        <w:t xml:space="preserve">in </w:t>
      </w:r>
      <w:r w:rsidR="00D51AFC">
        <w:rPr>
          <w:szCs w:val="20"/>
        </w:rPr>
        <w:t>2.5- or 0.5-</w:t>
      </w:r>
      <w:r w:rsidRPr="00AE7A0F">
        <w:rPr>
          <w:szCs w:val="20"/>
        </w:rPr>
        <w:t xml:space="preserve">degree increments by clicking the pitch arrows on the MDA screen or </w:t>
      </w:r>
      <w:r w:rsidR="00A12EE2">
        <w:rPr>
          <w:szCs w:val="20"/>
        </w:rPr>
        <w:t xml:space="preserve">via </w:t>
      </w:r>
      <w:r w:rsidRPr="00AE7A0F">
        <w:rPr>
          <w:szCs w:val="20"/>
        </w:rPr>
        <w:t xml:space="preserve">the </w:t>
      </w:r>
      <w:r w:rsidRPr="0082102A">
        <w:rPr>
          <w:i/>
          <w:szCs w:val="20"/>
        </w:rPr>
        <w:t>NUMAPAD</w:t>
      </w:r>
      <w:r w:rsidR="00D51AFC">
        <w:rPr>
          <w:i/>
          <w:szCs w:val="20"/>
        </w:rPr>
        <w:t xml:space="preserve">8, </w:t>
      </w:r>
      <w:r w:rsidRPr="0082102A">
        <w:rPr>
          <w:i/>
          <w:szCs w:val="20"/>
        </w:rPr>
        <w:t>NUMPAD2</w:t>
      </w:r>
      <w:r w:rsidR="00D51AFC">
        <w:rPr>
          <w:i/>
          <w:szCs w:val="20"/>
        </w:rPr>
        <w:t xml:space="preserve">, ALT-NUMPAD8 </w:t>
      </w:r>
      <w:r w:rsidR="00D51AFC" w:rsidRPr="00D51AFC">
        <w:rPr>
          <w:szCs w:val="20"/>
        </w:rPr>
        <w:t>and</w:t>
      </w:r>
      <w:r w:rsidR="00D51AFC">
        <w:rPr>
          <w:i/>
          <w:szCs w:val="20"/>
        </w:rPr>
        <w:t xml:space="preserve"> ALT-NUMPAD2 </w:t>
      </w:r>
      <w:r w:rsidR="00D51AFC">
        <w:rPr>
          <w:szCs w:val="20"/>
        </w:rPr>
        <w:t>keys.  Y</w:t>
      </w:r>
      <w:r w:rsidRPr="00AE7A0F">
        <w:rPr>
          <w:szCs w:val="20"/>
        </w:rPr>
        <w:t xml:space="preserve">ou </w:t>
      </w:r>
      <w:r w:rsidR="004501C8">
        <w:rPr>
          <w:szCs w:val="20"/>
        </w:rPr>
        <w:t xml:space="preserve">may </w:t>
      </w:r>
      <w:r w:rsidRPr="00AE7A0F">
        <w:rPr>
          <w:szCs w:val="20"/>
        </w:rPr>
        <w:t xml:space="preserve">change your bank in 5-degree increments by clicking the bank arrows or </w:t>
      </w:r>
      <w:r w:rsidR="00700160">
        <w:rPr>
          <w:szCs w:val="20"/>
        </w:rPr>
        <w:t>via</w:t>
      </w:r>
      <w:r w:rsidRPr="00AE7A0F">
        <w:rPr>
          <w:szCs w:val="20"/>
        </w:rPr>
        <w:t xml:space="preserve"> the </w:t>
      </w:r>
      <w:r w:rsidRPr="0082102A">
        <w:rPr>
          <w:i/>
          <w:szCs w:val="20"/>
        </w:rPr>
        <w:t>NUMPAD4</w:t>
      </w:r>
      <w:r w:rsidRPr="00AE7A0F">
        <w:rPr>
          <w:szCs w:val="20"/>
        </w:rPr>
        <w:t xml:space="preserve"> and </w:t>
      </w:r>
      <w:r w:rsidRPr="0082102A">
        <w:rPr>
          <w:i/>
          <w:szCs w:val="20"/>
        </w:rPr>
        <w:t>NUMPAD6</w:t>
      </w:r>
      <w:r w:rsidR="0082102A">
        <w:rPr>
          <w:szCs w:val="20"/>
        </w:rPr>
        <w:t xml:space="preserve"> KEYS.  Refer to the </w:t>
      </w:r>
      <w:r w:rsidR="0082102A">
        <w:rPr>
          <w:i/>
          <w:szCs w:val="20"/>
        </w:rPr>
        <w:t>Custom Shortcut Keys</w:t>
      </w:r>
      <w:r w:rsidRPr="00AE7A0F">
        <w:rPr>
          <w:szCs w:val="20"/>
        </w:rPr>
        <w:t xml:space="preserve"> section earlier in this document for a detailed list of autopilot mode keys.</w:t>
      </w:r>
    </w:p>
    <w:p w14:paraId="78C9798E" w14:textId="77777777" w:rsidR="00AE7A0F" w:rsidRPr="00AE7A0F" w:rsidRDefault="00AE7A0F" w:rsidP="006351CB">
      <w:pPr>
        <w:jc w:val="both"/>
        <w:rPr>
          <w:szCs w:val="20"/>
        </w:rPr>
      </w:pPr>
    </w:p>
    <w:p w14:paraId="64492A21" w14:textId="77777777" w:rsidR="00AE7A0F" w:rsidRPr="0025612C" w:rsidRDefault="00AE7A0F" w:rsidP="006351CB">
      <w:pPr>
        <w:jc w:val="both"/>
        <w:rPr>
          <w:i/>
          <w:szCs w:val="20"/>
        </w:rPr>
      </w:pPr>
      <w:r w:rsidRPr="0025612C">
        <w:rPr>
          <w:i/>
          <w:szCs w:val="20"/>
        </w:rPr>
        <w:t>N</w:t>
      </w:r>
      <w:r w:rsidR="00FD7ACC" w:rsidRPr="0025612C">
        <w:rPr>
          <w:i/>
          <w:szCs w:val="20"/>
        </w:rPr>
        <w:t>ote</w:t>
      </w:r>
      <w:r w:rsidRPr="0025612C">
        <w:rPr>
          <w:i/>
          <w:szCs w:val="20"/>
        </w:rPr>
        <w:t xml:space="preserve">: You </w:t>
      </w:r>
      <w:r w:rsidR="00404FAC">
        <w:rPr>
          <w:i/>
          <w:szCs w:val="20"/>
        </w:rPr>
        <w:t xml:space="preserve">may </w:t>
      </w:r>
      <w:r w:rsidRPr="0025612C">
        <w:rPr>
          <w:i/>
          <w:szCs w:val="20"/>
        </w:rPr>
        <w:t xml:space="preserve">also </w:t>
      </w:r>
      <w:r w:rsidRPr="0025612C">
        <w:rPr>
          <w:i/>
          <w:szCs w:val="20"/>
          <w:u w:val="single"/>
        </w:rPr>
        <w:t>hold down</w:t>
      </w:r>
      <w:r w:rsidRPr="0025612C">
        <w:rPr>
          <w:i/>
          <w:szCs w:val="20"/>
        </w:rPr>
        <w:t xml:space="preserve"> the mouse button on the pitch</w:t>
      </w:r>
      <w:r w:rsidR="00A35663">
        <w:rPr>
          <w:i/>
          <w:szCs w:val="20"/>
        </w:rPr>
        <w:t>/</w:t>
      </w:r>
      <w:r w:rsidR="007175F8">
        <w:rPr>
          <w:i/>
          <w:szCs w:val="20"/>
        </w:rPr>
        <w:t>AOA</w:t>
      </w:r>
      <w:r w:rsidRPr="0025612C">
        <w:rPr>
          <w:i/>
          <w:szCs w:val="20"/>
        </w:rPr>
        <w:t xml:space="preserve"> and </w:t>
      </w:r>
      <w:r w:rsidR="00A35663">
        <w:rPr>
          <w:i/>
          <w:szCs w:val="20"/>
        </w:rPr>
        <w:t>bank</w:t>
      </w:r>
      <w:r w:rsidRPr="0025612C">
        <w:rPr>
          <w:i/>
          <w:szCs w:val="20"/>
        </w:rPr>
        <w:t xml:space="preserve"> arrows to rapidly scroll the pitch and </w:t>
      </w:r>
      <w:r w:rsidR="00700160">
        <w:rPr>
          <w:i/>
          <w:szCs w:val="20"/>
        </w:rPr>
        <w:t>bank</w:t>
      </w:r>
      <w:r w:rsidRPr="0025612C">
        <w:rPr>
          <w:i/>
          <w:szCs w:val="20"/>
        </w:rPr>
        <w:t xml:space="preserve"> rates.  The ship's current pitch</w:t>
      </w:r>
      <w:r w:rsidR="007175F8">
        <w:rPr>
          <w:i/>
          <w:szCs w:val="20"/>
        </w:rPr>
        <w:t>, AOA,</w:t>
      </w:r>
      <w:r w:rsidRPr="0025612C">
        <w:rPr>
          <w:i/>
          <w:szCs w:val="20"/>
        </w:rPr>
        <w:t xml:space="preserve"> and bank are displayed on the MDA screen.</w:t>
      </w:r>
    </w:p>
    <w:p w14:paraId="65E22368" w14:textId="77777777" w:rsidR="00AE7A0F" w:rsidRDefault="00AE7A0F" w:rsidP="006351CB">
      <w:pPr>
        <w:jc w:val="both"/>
        <w:rPr>
          <w:szCs w:val="20"/>
        </w:rPr>
      </w:pPr>
    </w:p>
    <w:p w14:paraId="2F752A71" w14:textId="77777777" w:rsidR="001771D3" w:rsidRDefault="001771D3" w:rsidP="006351CB">
      <w:pPr>
        <w:jc w:val="both"/>
        <w:rPr>
          <w:szCs w:val="20"/>
        </w:rPr>
      </w:pPr>
    </w:p>
    <w:p w14:paraId="3CEA0CD7" w14:textId="77777777" w:rsidR="00975AEE" w:rsidRDefault="00212FE8" w:rsidP="001771D3">
      <w:pPr>
        <w:jc w:val="center"/>
        <w:rPr>
          <w:szCs w:val="20"/>
        </w:rPr>
      </w:pPr>
      <w:r>
        <w:rPr>
          <w:szCs w:val="20"/>
        </w:rPr>
        <w:lastRenderedPageBreak/>
        <w:pict w14:anchorId="59AB053D">
          <v:shape id="_x0000_i1060" type="#_x0000_t75" style="width:192.6pt;height:121.2pt">
            <v:imagedata r:id="rId68" o:title="Attitude Hold AOA Mode"/>
          </v:shape>
        </w:pict>
      </w:r>
    </w:p>
    <w:p w14:paraId="79FB5B22" w14:textId="77777777" w:rsidR="001771D3" w:rsidRDefault="001771D3" w:rsidP="001771D3">
      <w:pPr>
        <w:jc w:val="center"/>
        <w:rPr>
          <w:szCs w:val="20"/>
        </w:rPr>
      </w:pPr>
    </w:p>
    <w:p w14:paraId="3AE42F0C" w14:textId="77777777" w:rsidR="001771D3" w:rsidRPr="00047337" w:rsidRDefault="001771D3" w:rsidP="001771D3">
      <w:pPr>
        <w:jc w:val="center"/>
        <w:rPr>
          <w:i/>
          <w:sz w:val="24"/>
          <w:szCs w:val="20"/>
        </w:rPr>
      </w:pPr>
      <w:r w:rsidRPr="001771D3">
        <w:rPr>
          <w:i/>
          <w:sz w:val="24"/>
          <w:szCs w:val="20"/>
        </w:rPr>
        <w:t xml:space="preserve">ATTITUDE </w:t>
      </w:r>
      <w:r w:rsidRPr="00047337">
        <w:rPr>
          <w:i/>
          <w:sz w:val="24"/>
          <w:szCs w:val="20"/>
        </w:rPr>
        <w:t>HOLD Autopilot Engaged</w:t>
      </w:r>
      <w:r w:rsidR="00A35663">
        <w:rPr>
          <w:i/>
          <w:sz w:val="24"/>
          <w:szCs w:val="20"/>
        </w:rPr>
        <w:t xml:space="preserve"> in </w:t>
      </w:r>
      <w:r w:rsidR="00A35663" w:rsidRPr="00780DC0">
        <w:rPr>
          <w:i/>
          <w:sz w:val="24"/>
          <w:szCs w:val="20"/>
          <w:u w:val="single"/>
        </w:rPr>
        <w:t>AOA</w:t>
      </w:r>
      <w:r w:rsidR="00A35663">
        <w:rPr>
          <w:i/>
          <w:sz w:val="24"/>
          <w:szCs w:val="20"/>
        </w:rPr>
        <w:t xml:space="preserve"> Mode</w:t>
      </w:r>
    </w:p>
    <w:p w14:paraId="5EEDB766" w14:textId="77777777" w:rsidR="001771D3" w:rsidRPr="00047337" w:rsidRDefault="001771D3" w:rsidP="006351CB">
      <w:pPr>
        <w:jc w:val="both"/>
        <w:rPr>
          <w:i/>
          <w:szCs w:val="20"/>
        </w:rPr>
      </w:pPr>
    </w:p>
    <w:p w14:paraId="60A1AE4D" w14:textId="77777777" w:rsidR="001771D3" w:rsidRPr="00AE7A0F" w:rsidRDefault="001771D3" w:rsidP="006351CB">
      <w:pPr>
        <w:jc w:val="both"/>
        <w:rPr>
          <w:szCs w:val="20"/>
        </w:rPr>
      </w:pPr>
    </w:p>
    <w:p w14:paraId="35A8AF8B" w14:textId="77777777" w:rsidR="00AE7A0F" w:rsidRDefault="00AE7A0F" w:rsidP="006351CB">
      <w:pPr>
        <w:jc w:val="both"/>
        <w:rPr>
          <w:szCs w:val="20"/>
        </w:rPr>
      </w:pPr>
      <w:r w:rsidRPr="00AE7A0F">
        <w:rPr>
          <w:szCs w:val="20"/>
        </w:rPr>
        <w:t xml:space="preserve">With bank set to 0 degrees you can hold a maximum pitch of +/- 87.5 degrees; with bank set to non-zero, you can hold a maximum pitch of +/- 60 degrees.  Similarly, with pitch set to 0 degrees you can hold a maximum bank of 75 degrees; with pitch set to non-zero, you can hold a maximum bank of 60 degrees.   </w:t>
      </w:r>
    </w:p>
    <w:p w14:paraId="23632CBB" w14:textId="77777777" w:rsidR="00D70722" w:rsidRPr="00AE7A0F" w:rsidRDefault="00D70722" w:rsidP="006351CB">
      <w:pPr>
        <w:jc w:val="both"/>
        <w:rPr>
          <w:szCs w:val="20"/>
        </w:rPr>
      </w:pPr>
    </w:p>
    <w:p w14:paraId="2EB7D57B" w14:textId="77777777" w:rsidR="00B713BD" w:rsidRDefault="00AE7A0F" w:rsidP="006351CB">
      <w:pPr>
        <w:jc w:val="both"/>
        <w:rPr>
          <w:szCs w:val="20"/>
        </w:rPr>
      </w:pPr>
      <w:r w:rsidRPr="00F07E00">
        <w:rPr>
          <w:b/>
          <w:szCs w:val="20"/>
        </w:rPr>
        <w:t>A NOTE ABOUT TIME ACCELERATION:</w:t>
      </w:r>
      <w:r w:rsidRPr="00AE7A0F">
        <w:rPr>
          <w:szCs w:val="20"/>
        </w:rPr>
        <w:t xml:space="preserve"> </w:t>
      </w:r>
    </w:p>
    <w:p w14:paraId="5D859777" w14:textId="77777777" w:rsidR="00B713BD" w:rsidRDefault="00B713BD" w:rsidP="006351CB">
      <w:pPr>
        <w:jc w:val="both"/>
        <w:rPr>
          <w:szCs w:val="20"/>
        </w:rPr>
      </w:pPr>
    </w:p>
    <w:p w14:paraId="69108A84" w14:textId="77777777" w:rsidR="00AE7A0F" w:rsidRPr="00AE7A0F" w:rsidRDefault="00AE7A0F" w:rsidP="006351CB">
      <w:pPr>
        <w:jc w:val="both"/>
        <w:rPr>
          <w:szCs w:val="20"/>
        </w:rPr>
      </w:pPr>
      <w:r w:rsidRPr="00AE7A0F">
        <w:rPr>
          <w:szCs w:val="20"/>
        </w:rPr>
        <w:t xml:space="preserve">With a decent frame rate </w:t>
      </w:r>
      <w:r w:rsidR="00A3561D">
        <w:rPr>
          <w:szCs w:val="20"/>
        </w:rPr>
        <w:t>(</w:t>
      </w:r>
      <w:r w:rsidR="007D5368">
        <w:rPr>
          <w:szCs w:val="20"/>
        </w:rPr>
        <w:t>6</w:t>
      </w:r>
      <w:r w:rsidR="00A3561D">
        <w:rPr>
          <w:szCs w:val="20"/>
        </w:rPr>
        <w:t xml:space="preserve">0 fps or higher) </w:t>
      </w:r>
      <w:r w:rsidRPr="00AE7A0F">
        <w:rPr>
          <w:szCs w:val="20"/>
        </w:rPr>
        <w:t xml:space="preserve">you should be </w:t>
      </w:r>
      <w:r w:rsidR="002C311F">
        <w:rPr>
          <w:szCs w:val="20"/>
        </w:rPr>
        <w:t xml:space="preserve">able to </w:t>
      </w:r>
      <w:r w:rsidRPr="00AE7A0F">
        <w:rPr>
          <w:szCs w:val="20"/>
        </w:rPr>
        <w:t xml:space="preserve">run the </w:t>
      </w:r>
      <w:r w:rsidRPr="00B713BD">
        <w:rPr>
          <w:i/>
          <w:szCs w:val="20"/>
        </w:rPr>
        <w:t>ATTITUDE HOLD</w:t>
      </w:r>
      <w:r w:rsidRPr="00AE7A0F">
        <w:rPr>
          <w:szCs w:val="20"/>
        </w:rPr>
        <w:t xml:space="preserve"> autopilot at 100x in space and </w:t>
      </w:r>
      <w:r w:rsidR="00180C48">
        <w:rPr>
          <w:szCs w:val="20"/>
        </w:rPr>
        <w:t>4</w:t>
      </w:r>
      <w:r w:rsidRPr="00AE7A0F">
        <w:rPr>
          <w:szCs w:val="20"/>
        </w:rPr>
        <w:t>x</w:t>
      </w:r>
      <w:r w:rsidR="00910F8A">
        <w:rPr>
          <w:szCs w:val="20"/>
        </w:rPr>
        <w:t xml:space="preserve"> </w:t>
      </w:r>
      <w:r w:rsidRPr="00AE7A0F">
        <w:rPr>
          <w:szCs w:val="20"/>
        </w:rPr>
        <w:t>in an atmosphere, even during reentry: great care was taken to make the autopilot as fuel-efficient and stable as possible.  If you attempt to engage time acceleration at 1000x in space or 100x in at atmosphere, the autopilot will switch to SUSPENDED status (this will be shown on the MDA screen); it will automatically re-engage when you switch back to a lower time acceleration again.</w:t>
      </w:r>
    </w:p>
    <w:p w14:paraId="3A9EE570" w14:textId="77777777" w:rsidR="00AE7A0F" w:rsidRPr="00AE7A0F" w:rsidRDefault="00AE7A0F" w:rsidP="006351CB">
      <w:pPr>
        <w:jc w:val="both"/>
        <w:rPr>
          <w:szCs w:val="20"/>
        </w:rPr>
      </w:pPr>
    </w:p>
    <w:p w14:paraId="7CD4BA59" w14:textId="77777777" w:rsidR="00AE7A0F" w:rsidRDefault="00AE7A0F" w:rsidP="006351CB">
      <w:pPr>
        <w:jc w:val="both"/>
        <w:rPr>
          <w:szCs w:val="20"/>
        </w:rPr>
      </w:pPr>
      <w:r w:rsidRPr="00AE7A0F">
        <w:rPr>
          <w:szCs w:val="20"/>
        </w:rPr>
        <w:t>As you reenter the atmosphere you should typically hold 35-45 degrees AOA</w:t>
      </w:r>
      <w:r w:rsidR="00106AEE">
        <w:rPr>
          <w:szCs w:val="20"/>
        </w:rPr>
        <w:t xml:space="preserve">.  </w:t>
      </w:r>
      <w:r w:rsidR="00EF1980" w:rsidRPr="00AE7A0F">
        <w:rPr>
          <w:szCs w:val="20"/>
        </w:rPr>
        <w:t xml:space="preserve">NOTE: be sure your ship's mass is not too great -- if the ship is too heavy you will likely overheat your hull!  Use the fuel and/or LOX dump buttons on </w:t>
      </w:r>
      <w:r w:rsidR="00EF1980" w:rsidRPr="00AE7A0F">
        <w:rPr>
          <w:szCs w:val="20"/>
        </w:rPr>
        <w:lastRenderedPageBreak/>
        <w:t>the lower panel to lighten your ship if necessary.</w:t>
      </w:r>
      <w:r w:rsidR="00EF1980">
        <w:rPr>
          <w:szCs w:val="20"/>
        </w:rPr>
        <w:t xml:space="preserve">  </w:t>
      </w:r>
      <w:r w:rsidR="00AB6173">
        <w:rPr>
          <w:szCs w:val="20"/>
        </w:rPr>
        <w:t>F</w:t>
      </w:r>
      <w:r w:rsidR="000603C0">
        <w:rPr>
          <w:szCs w:val="20"/>
        </w:rPr>
        <w:t xml:space="preserve">or a nominal one-degree-slope reentry </w:t>
      </w:r>
      <w:r w:rsidR="00A43AC2">
        <w:rPr>
          <w:szCs w:val="20"/>
        </w:rPr>
        <w:t xml:space="preserve">and assuming a normal payload </w:t>
      </w:r>
      <w:r w:rsidR="000603C0">
        <w:rPr>
          <w:szCs w:val="20"/>
        </w:rPr>
        <w:t xml:space="preserve">your </w:t>
      </w:r>
      <w:r w:rsidR="00B8572F">
        <w:rPr>
          <w:szCs w:val="20"/>
        </w:rPr>
        <w:t>fuel mass should be under 50%</w:t>
      </w:r>
      <w:r w:rsidR="000603C0">
        <w:rPr>
          <w:szCs w:val="20"/>
        </w:rPr>
        <w:t xml:space="preserve">, although it is possible to “baby the ship down” </w:t>
      </w:r>
      <w:r w:rsidR="00F8018A">
        <w:rPr>
          <w:szCs w:val="20"/>
        </w:rPr>
        <w:t xml:space="preserve">with </w:t>
      </w:r>
      <w:r w:rsidR="00B8572F">
        <w:rPr>
          <w:szCs w:val="20"/>
        </w:rPr>
        <w:t xml:space="preserve">a higher ship </w:t>
      </w:r>
      <w:r w:rsidR="000603C0">
        <w:rPr>
          <w:szCs w:val="20"/>
        </w:rPr>
        <w:t xml:space="preserve">mass if you expertly vary your pitch to reduce </w:t>
      </w:r>
      <w:r w:rsidR="003334C2">
        <w:rPr>
          <w:szCs w:val="20"/>
        </w:rPr>
        <w:t xml:space="preserve">the rate of </w:t>
      </w:r>
      <w:r w:rsidR="000603C0">
        <w:rPr>
          <w:szCs w:val="20"/>
        </w:rPr>
        <w:t xml:space="preserve">aero-braking.  </w:t>
      </w:r>
    </w:p>
    <w:p w14:paraId="07FDDF2C" w14:textId="77777777" w:rsidR="00BC1FEF" w:rsidRDefault="00BC1FEF" w:rsidP="006351CB">
      <w:pPr>
        <w:jc w:val="both"/>
        <w:rPr>
          <w:szCs w:val="20"/>
        </w:rPr>
      </w:pPr>
    </w:p>
    <w:p w14:paraId="316751C2" w14:textId="77777777" w:rsidR="00AE7A0F" w:rsidRDefault="00AE7A0F" w:rsidP="006351CB">
      <w:pPr>
        <w:jc w:val="both"/>
        <w:rPr>
          <w:szCs w:val="20"/>
        </w:rPr>
      </w:pPr>
      <w:r w:rsidRPr="00AE7A0F">
        <w:rPr>
          <w:szCs w:val="20"/>
        </w:rPr>
        <w:t xml:space="preserve">As you enter the denser part of the atmosphere keep an eye on your hull temperatures!  The vertical gauge on the left side of the </w:t>
      </w:r>
      <w:r w:rsidRPr="00B713BD">
        <w:rPr>
          <w:i/>
          <w:szCs w:val="20"/>
        </w:rPr>
        <w:t>Temperature MDA</w:t>
      </w:r>
      <w:r w:rsidRPr="00AE7A0F">
        <w:rPr>
          <w:szCs w:val="20"/>
        </w:rPr>
        <w:t xml:space="preserve"> screen (mode 3) is especially useful because it shows you exactly how close your hottest surface is (percentage-wise) to going over-temp.  This makes it easy to see exactly how close you are to overheating your hull.  If the indicator reaches the top, one of your hull surface temps is over maximum and you will shortly damage or even destroy your ship!</w:t>
      </w:r>
    </w:p>
    <w:p w14:paraId="63B850D9" w14:textId="77777777" w:rsidR="00674CB8" w:rsidRDefault="00674CB8" w:rsidP="00AE7A0F">
      <w:pPr>
        <w:rPr>
          <w:szCs w:val="20"/>
        </w:rPr>
      </w:pPr>
    </w:p>
    <w:p w14:paraId="310278B6" w14:textId="77777777" w:rsidR="008267BC" w:rsidRDefault="008267BC" w:rsidP="008267BC"/>
    <w:p w14:paraId="46DDBCD4" w14:textId="77777777" w:rsidR="008267BC" w:rsidRDefault="00212FE8" w:rsidP="008267BC">
      <w:pPr>
        <w:ind w:left="360"/>
        <w:jc w:val="center"/>
      </w:pPr>
      <w:r>
        <w:pict w14:anchorId="10F4E0FC">
          <v:shape id="_x0000_i1061" type="#_x0000_t75" style="width:196.8pt;height:121.2pt">
            <v:imagedata r:id="rId69" o:title="Reentry Hot"/>
          </v:shape>
        </w:pict>
      </w:r>
    </w:p>
    <w:p w14:paraId="43A1DB45" w14:textId="77777777" w:rsidR="008267BC" w:rsidRDefault="008267BC" w:rsidP="008267BC">
      <w:pPr>
        <w:ind w:left="360"/>
        <w:jc w:val="center"/>
      </w:pPr>
    </w:p>
    <w:p w14:paraId="3365C022" w14:textId="77777777" w:rsidR="008267BC" w:rsidRPr="00FA64FA" w:rsidRDefault="008267BC" w:rsidP="008267BC">
      <w:pPr>
        <w:ind w:left="360"/>
        <w:jc w:val="center"/>
        <w:rPr>
          <w:i/>
        </w:rPr>
      </w:pPr>
      <w:r>
        <w:rPr>
          <w:i/>
          <w:sz w:val="24"/>
        </w:rPr>
        <w:t>Temperature Display (MDA Mode 3)</w:t>
      </w:r>
    </w:p>
    <w:p w14:paraId="61889890" w14:textId="77777777" w:rsidR="00674CB8" w:rsidRPr="00AE7A0F" w:rsidRDefault="00674CB8" w:rsidP="00AE7A0F">
      <w:pPr>
        <w:rPr>
          <w:szCs w:val="20"/>
        </w:rPr>
      </w:pPr>
    </w:p>
    <w:p w14:paraId="5051BFB4" w14:textId="77777777" w:rsidR="00AE7A0F" w:rsidRPr="00AE7A0F" w:rsidRDefault="00AE7A0F" w:rsidP="00AE7A0F">
      <w:pPr>
        <w:rPr>
          <w:szCs w:val="20"/>
        </w:rPr>
      </w:pPr>
    </w:p>
    <w:p w14:paraId="6B342BBD" w14:textId="77777777" w:rsidR="00AE7A0F" w:rsidRDefault="00AE7A0F" w:rsidP="00AA403B">
      <w:pPr>
        <w:jc w:val="both"/>
        <w:rPr>
          <w:szCs w:val="20"/>
        </w:rPr>
      </w:pPr>
      <w:r w:rsidRPr="00AE7A0F">
        <w:rPr>
          <w:szCs w:val="20"/>
        </w:rPr>
        <w:t>From top-to-bottom and left-to-right, the hull temperatures displayed are:</w:t>
      </w:r>
    </w:p>
    <w:p w14:paraId="4B7ED936" w14:textId="77777777" w:rsidR="00471F70" w:rsidRPr="00AE7A0F" w:rsidRDefault="00471F70" w:rsidP="00AA403B">
      <w:pPr>
        <w:jc w:val="both"/>
        <w:rPr>
          <w:szCs w:val="20"/>
        </w:rPr>
      </w:pPr>
    </w:p>
    <w:p w14:paraId="5C5FC7A7" w14:textId="77777777" w:rsidR="00AE7A0F" w:rsidRPr="00AE7A0F" w:rsidRDefault="00AE7A0F" w:rsidP="00AA403B">
      <w:pPr>
        <w:numPr>
          <w:ilvl w:val="0"/>
          <w:numId w:val="10"/>
        </w:numPr>
        <w:jc w:val="both"/>
        <w:rPr>
          <w:szCs w:val="20"/>
        </w:rPr>
      </w:pPr>
      <w:r w:rsidRPr="00AE7A0F">
        <w:rPr>
          <w:szCs w:val="20"/>
        </w:rPr>
        <w:t>NOSECONE</w:t>
      </w:r>
    </w:p>
    <w:p w14:paraId="617B461B" w14:textId="77777777" w:rsidR="00AE7A0F" w:rsidRPr="00AE7A0F" w:rsidRDefault="00AE7A0F" w:rsidP="00AA403B">
      <w:pPr>
        <w:numPr>
          <w:ilvl w:val="0"/>
          <w:numId w:val="10"/>
        </w:numPr>
        <w:jc w:val="both"/>
        <w:rPr>
          <w:szCs w:val="20"/>
        </w:rPr>
      </w:pPr>
      <w:r w:rsidRPr="00AE7A0F">
        <w:rPr>
          <w:szCs w:val="20"/>
        </w:rPr>
        <w:t xml:space="preserve">COCKPIT (i.e., </w:t>
      </w:r>
      <w:r w:rsidR="0078123F">
        <w:rPr>
          <w:szCs w:val="20"/>
        </w:rPr>
        <w:t>Cabin</w:t>
      </w:r>
      <w:r w:rsidRPr="00AE7A0F">
        <w:rPr>
          <w:szCs w:val="20"/>
        </w:rPr>
        <w:t xml:space="preserve"> hatch)</w:t>
      </w:r>
    </w:p>
    <w:p w14:paraId="513D5DFD" w14:textId="77777777" w:rsidR="00AE7A0F" w:rsidRPr="00AE7A0F" w:rsidRDefault="00AE7A0F" w:rsidP="00AA403B">
      <w:pPr>
        <w:numPr>
          <w:ilvl w:val="0"/>
          <w:numId w:val="10"/>
        </w:numPr>
        <w:jc w:val="both"/>
        <w:rPr>
          <w:szCs w:val="20"/>
        </w:rPr>
      </w:pPr>
      <w:r w:rsidRPr="00AE7A0F">
        <w:rPr>
          <w:szCs w:val="20"/>
        </w:rPr>
        <w:t>LEFT WING</w:t>
      </w:r>
    </w:p>
    <w:p w14:paraId="3A4B8721" w14:textId="77777777" w:rsidR="00AE7A0F" w:rsidRPr="00AE7A0F" w:rsidRDefault="00AE7A0F" w:rsidP="00AA403B">
      <w:pPr>
        <w:numPr>
          <w:ilvl w:val="0"/>
          <w:numId w:val="10"/>
        </w:numPr>
        <w:jc w:val="both"/>
        <w:rPr>
          <w:szCs w:val="20"/>
        </w:rPr>
      </w:pPr>
      <w:r w:rsidRPr="00AE7A0F">
        <w:rPr>
          <w:szCs w:val="20"/>
        </w:rPr>
        <w:lastRenderedPageBreak/>
        <w:t>RIGHT WING</w:t>
      </w:r>
    </w:p>
    <w:p w14:paraId="7E8BDD1E" w14:textId="77777777" w:rsidR="00AE7A0F" w:rsidRPr="00AE7A0F" w:rsidRDefault="00AE7A0F" w:rsidP="00AA403B">
      <w:pPr>
        <w:numPr>
          <w:ilvl w:val="0"/>
          <w:numId w:val="10"/>
        </w:numPr>
        <w:jc w:val="both"/>
        <w:rPr>
          <w:szCs w:val="20"/>
        </w:rPr>
      </w:pPr>
      <w:r w:rsidRPr="00AE7A0F">
        <w:rPr>
          <w:szCs w:val="20"/>
        </w:rPr>
        <w:t xml:space="preserve">TOP </w:t>
      </w:r>
      <w:smartTag w:uri="urn:schemas-microsoft-com:office:smarttags" w:element="place">
        <w:smartTag w:uri="urn:schemas-microsoft-com:office:smarttags" w:element="City">
          <w:r w:rsidRPr="00AE7A0F">
            <w:rPr>
              <w:szCs w:val="20"/>
            </w:rPr>
            <w:t>HULL</w:t>
          </w:r>
        </w:smartTag>
      </w:smartTag>
    </w:p>
    <w:p w14:paraId="56AEC9D3" w14:textId="77777777" w:rsidR="00AE7A0F" w:rsidRDefault="00AE7A0F" w:rsidP="00AA403B">
      <w:pPr>
        <w:jc w:val="both"/>
        <w:rPr>
          <w:szCs w:val="20"/>
        </w:rPr>
      </w:pPr>
    </w:p>
    <w:p w14:paraId="0A817C4C" w14:textId="77777777" w:rsidR="004D7138" w:rsidRDefault="004D7138" w:rsidP="00AA403B">
      <w:pPr>
        <w:jc w:val="both"/>
        <w:rPr>
          <w:szCs w:val="20"/>
        </w:rPr>
      </w:pPr>
      <w:r>
        <w:rPr>
          <w:szCs w:val="20"/>
        </w:rPr>
        <w:t xml:space="preserve">The </w:t>
      </w:r>
      <w:r>
        <w:rPr>
          <w:i/>
          <w:szCs w:val="20"/>
        </w:rPr>
        <w:t xml:space="preserve">EXT </w:t>
      </w:r>
      <w:r>
        <w:rPr>
          <w:szCs w:val="20"/>
        </w:rPr>
        <w:t xml:space="preserve">value shows the temperature </w:t>
      </w:r>
      <w:r w:rsidR="00A55606">
        <w:rPr>
          <w:szCs w:val="20"/>
        </w:rPr>
        <w:t>outside the ship</w:t>
      </w:r>
      <w:r>
        <w:rPr>
          <w:szCs w:val="20"/>
        </w:rPr>
        <w:t xml:space="preserve">, which may be </w:t>
      </w:r>
      <w:r w:rsidR="00452DB9">
        <w:rPr>
          <w:szCs w:val="20"/>
        </w:rPr>
        <w:t xml:space="preserve">either </w:t>
      </w:r>
      <w:r>
        <w:rPr>
          <w:szCs w:val="20"/>
        </w:rPr>
        <w:t>atmospheric temperature or temperature in vacuum.</w:t>
      </w:r>
    </w:p>
    <w:p w14:paraId="248A1E84" w14:textId="77777777" w:rsidR="004D7138" w:rsidRPr="004D7138" w:rsidRDefault="004D7138" w:rsidP="00AA403B">
      <w:pPr>
        <w:jc w:val="both"/>
        <w:rPr>
          <w:szCs w:val="20"/>
        </w:rPr>
      </w:pPr>
    </w:p>
    <w:p w14:paraId="61C17C8D" w14:textId="77777777" w:rsidR="00AE7A0F" w:rsidRPr="00AE7A0F" w:rsidRDefault="00AE7A0F" w:rsidP="00AA403B">
      <w:pPr>
        <w:jc w:val="both"/>
        <w:rPr>
          <w:szCs w:val="20"/>
        </w:rPr>
      </w:pPr>
      <w:r w:rsidRPr="00AE7A0F">
        <w:rPr>
          <w:szCs w:val="20"/>
        </w:rPr>
        <w:t>If you exceed the maximum safe temperature on one or more of your hull surfaces the hull begins to weaken and will fail, on average, within a</w:t>
      </w:r>
      <w:r w:rsidR="00467603">
        <w:rPr>
          <w:szCs w:val="20"/>
        </w:rPr>
        <w:t>bout eight seconds if hull temperatures</w:t>
      </w:r>
      <w:r w:rsidRPr="00AE7A0F">
        <w:rPr>
          <w:szCs w:val="20"/>
        </w:rPr>
        <w:t xml:space="preserve"> are not reduced below maximum.  Note that the higher you are over-temp the faster t</w:t>
      </w:r>
      <w:r w:rsidR="007A14C2">
        <w:rPr>
          <w:szCs w:val="20"/>
        </w:rPr>
        <w:t>he hull will (on average) fai</w:t>
      </w:r>
      <w:r w:rsidR="00C5007B">
        <w:rPr>
          <w:szCs w:val="20"/>
        </w:rPr>
        <w:t>l, and overheating more than on</w:t>
      </w:r>
      <w:r w:rsidR="007A14C2">
        <w:rPr>
          <w:szCs w:val="20"/>
        </w:rPr>
        <w:t>e surface will increase the chances of hull failure proportionally.</w:t>
      </w:r>
    </w:p>
    <w:p w14:paraId="56D41BD1" w14:textId="77777777" w:rsidR="00AE7A0F" w:rsidRDefault="00AE7A0F" w:rsidP="00AA403B">
      <w:pPr>
        <w:jc w:val="both"/>
        <w:rPr>
          <w:szCs w:val="20"/>
        </w:rPr>
      </w:pPr>
    </w:p>
    <w:p w14:paraId="223BFEAA" w14:textId="77777777" w:rsidR="007C597C" w:rsidRPr="00B64B8A" w:rsidRDefault="007C597C" w:rsidP="007C597C">
      <w:pPr>
        <w:jc w:val="both"/>
        <w:rPr>
          <w:szCs w:val="20"/>
        </w:rPr>
      </w:pPr>
      <w:r w:rsidRPr="00B64B8A">
        <w:rPr>
          <w:szCs w:val="20"/>
        </w:rPr>
        <w:t xml:space="preserve">Note:  </w:t>
      </w:r>
      <w:r w:rsidRPr="00B64B8A">
        <w:t xml:space="preserve">It is theoretically possible to breach the hull </w:t>
      </w:r>
      <w:r w:rsidRPr="00B64B8A">
        <w:rPr>
          <w:iCs/>
          <w:u w:val="single"/>
        </w:rPr>
        <w:t>anytime</w:t>
      </w:r>
      <w:r w:rsidRPr="00B64B8A">
        <w:t xml:space="preserve"> you are over-temp -- there is no hard-coded "minimum time"</w:t>
      </w:r>
      <w:r w:rsidR="00B925DE" w:rsidRPr="00B64B8A">
        <w:t xml:space="preserve"> or “maximum time”</w:t>
      </w:r>
      <w:r w:rsidRPr="00B64B8A">
        <w:t xml:space="preserve">. Typically you will have about eight seconds if you are right on the threshold and only have </w:t>
      </w:r>
      <w:r w:rsidRPr="00B64B8A">
        <w:rPr>
          <w:iCs/>
        </w:rPr>
        <w:t>one</w:t>
      </w:r>
      <w:r w:rsidRPr="00B64B8A">
        <w:t xml:space="preserve"> surface that is over-temp; however, the average </w:t>
      </w:r>
      <w:r w:rsidR="00012B5C" w:rsidRPr="00B64B8A">
        <w:t>time-to-breach</w:t>
      </w:r>
      <w:r w:rsidRPr="00B64B8A">
        <w:t xml:space="preserve"> will be </w:t>
      </w:r>
      <w:r w:rsidR="00012B5C" w:rsidRPr="00B64B8A">
        <w:t xml:space="preserve">lower </w:t>
      </w:r>
      <w:r w:rsidRPr="00B64B8A">
        <w:t>if you are significantly over-temp (</w:t>
      </w:r>
      <w:r w:rsidRPr="00B64B8A">
        <w:rPr>
          <w:iCs/>
        </w:rPr>
        <w:t>percentage-wise)</w:t>
      </w:r>
      <w:r w:rsidRPr="00B64B8A">
        <w:t xml:space="preserve"> for a given surface. Also, the more surfaces you have over-temp the more likely that one of them will breach. For example, if you have four surface</w:t>
      </w:r>
      <w:r w:rsidR="00E96450" w:rsidRPr="00B64B8A">
        <w:t xml:space="preserve">s over-temp instead of just one, your ship will have four times as many chances for a hull breach </w:t>
      </w:r>
      <w:r w:rsidRPr="00B64B8A">
        <w:t xml:space="preserve">than if only one surface is over-temp (assuming each surface is </w:t>
      </w:r>
      <w:r w:rsidR="00E524CC" w:rsidRPr="00B64B8A">
        <w:t xml:space="preserve">percentage-wise </w:t>
      </w:r>
      <w:r w:rsidRPr="00B64B8A">
        <w:t xml:space="preserve">equally over-temp). Furthermore, 200 degrees C over-temp on the </w:t>
      </w:r>
      <w:r w:rsidRPr="00B64B8A">
        <w:rPr>
          <w:i/>
        </w:rPr>
        <w:t xml:space="preserve">wings </w:t>
      </w:r>
      <w:r w:rsidRPr="00B64B8A">
        <w:t xml:space="preserve">is only 8.4% over maximum, but 200 degrees C </w:t>
      </w:r>
      <w:r w:rsidR="00A51B5C" w:rsidRPr="00B64B8A">
        <w:t xml:space="preserve">over-temp </w:t>
      </w:r>
      <w:r w:rsidRPr="00B64B8A">
        <w:t xml:space="preserve">on the </w:t>
      </w:r>
      <w:r w:rsidRPr="00B64B8A">
        <w:rPr>
          <w:i/>
        </w:rPr>
        <w:t>cockpit</w:t>
      </w:r>
      <w:r w:rsidRPr="00B64B8A">
        <w:t xml:space="preserve"> is 13.4% over maximum. The more you are over-temp on a surface, the higher your odds of a hull breach on that surface: being just slightly over-temp is </w:t>
      </w:r>
      <w:r w:rsidRPr="00B64B8A">
        <w:rPr>
          <w:u w:val="single"/>
        </w:rPr>
        <w:t xml:space="preserve">less </w:t>
      </w:r>
      <w:r w:rsidRPr="00B64B8A">
        <w:rPr>
          <w:iCs/>
          <w:u w:val="single"/>
        </w:rPr>
        <w:t>likely</w:t>
      </w:r>
      <w:r w:rsidRPr="00B64B8A">
        <w:t xml:space="preserve"> to cause a hull breach, but it is still possible at any time when you are over-temp.</w:t>
      </w:r>
    </w:p>
    <w:p w14:paraId="72A57C26" w14:textId="77777777" w:rsidR="007C597C" w:rsidRPr="00AE7A0F" w:rsidRDefault="007C597C" w:rsidP="00AA403B">
      <w:pPr>
        <w:jc w:val="both"/>
        <w:rPr>
          <w:szCs w:val="20"/>
        </w:rPr>
      </w:pPr>
    </w:p>
    <w:p w14:paraId="5198A714" w14:textId="77777777" w:rsidR="00AE7A0F" w:rsidRDefault="00AE7A0F" w:rsidP="00AA403B">
      <w:pPr>
        <w:jc w:val="both"/>
        <w:rPr>
          <w:szCs w:val="20"/>
        </w:rPr>
      </w:pPr>
      <w:r w:rsidRPr="00AE7A0F">
        <w:rPr>
          <w:szCs w:val="20"/>
        </w:rPr>
        <w:t>Temperature readouts are displayed as follows:</w:t>
      </w:r>
    </w:p>
    <w:p w14:paraId="684E8C0B" w14:textId="77777777" w:rsidR="00C816AF" w:rsidRDefault="00C816AF" w:rsidP="00AA403B">
      <w:pPr>
        <w:jc w:val="both"/>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7488"/>
      </w:tblGrid>
      <w:tr w:rsidR="008F585A" w:rsidRPr="007A797D" w14:paraId="3AC51D9F" w14:textId="77777777" w:rsidTr="007A797D">
        <w:tc>
          <w:tcPr>
            <w:tcW w:w="1368" w:type="dxa"/>
          </w:tcPr>
          <w:p w14:paraId="285F83C6" w14:textId="77777777" w:rsidR="008F585A" w:rsidRPr="007A797D" w:rsidRDefault="008F585A" w:rsidP="00AE7A0F">
            <w:pPr>
              <w:rPr>
                <w:szCs w:val="20"/>
              </w:rPr>
            </w:pPr>
            <w:r w:rsidRPr="007A797D">
              <w:rPr>
                <w:szCs w:val="20"/>
              </w:rPr>
              <w:t>GREEN</w:t>
            </w:r>
          </w:p>
        </w:tc>
        <w:tc>
          <w:tcPr>
            <w:tcW w:w="7488" w:type="dxa"/>
          </w:tcPr>
          <w:p w14:paraId="734F0D7B" w14:textId="77777777" w:rsidR="008F585A" w:rsidRPr="007A797D" w:rsidRDefault="008F585A" w:rsidP="00AE7A0F">
            <w:pPr>
              <w:rPr>
                <w:szCs w:val="20"/>
              </w:rPr>
            </w:pPr>
            <w:r w:rsidRPr="007A797D">
              <w:rPr>
                <w:szCs w:val="20"/>
              </w:rPr>
              <w:t>OK</w:t>
            </w:r>
          </w:p>
        </w:tc>
      </w:tr>
      <w:tr w:rsidR="008F585A" w:rsidRPr="007A797D" w14:paraId="1FFF430A" w14:textId="77777777" w:rsidTr="007A797D">
        <w:tc>
          <w:tcPr>
            <w:tcW w:w="1368" w:type="dxa"/>
          </w:tcPr>
          <w:p w14:paraId="370E3301" w14:textId="77777777" w:rsidR="008F585A" w:rsidRPr="007A797D" w:rsidRDefault="008F585A" w:rsidP="00AE7A0F">
            <w:pPr>
              <w:rPr>
                <w:szCs w:val="20"/>
              </w:rPr>
            </w:pPr>
            <w:r w:rsidRPr="007A797D">
              <w:rPr>
                <w:szCs w:val="20"/>
              </w:rPr>
              <w:t>YELLOW</w:t>
            </w:r>
          </w:p>
        </w:tc>
        <w:tc>
          <w:tcPr>
            <w:tcW w:w="7488" w:type="dxa"/>
          </w:tcPr>
          <w:p w14:paraId="36C789D3" w14:textId="77777777" w:rsidR="008F585A" w:rsidRPr="007A797D" w:rsidRDefault="008F585A" w:rsidP="00AE7A0F">
            <w:pPr>
              <w:rPr>
                <w:szCs w:val="20"/>
              </w:rPr>
            </w:pPr>
            <w:r w:rsidRPr="007A797D">
              <w:rPr>
                <w:szCs w:val="20"/>
              </w:rPr>
              <w:t>temp &gt;= 80% of maximum sustained temperature</w:t>
            </w:r>
          </w:p>
        </w:tc>
      </w:tr>
      <w:tr w:rsidR="008F585A" w:rsidRPr="007A797D" w14:paraId="691D0E10" w14:textId="77777777" w:rsidTr="007A797D">
        <w:tc>
          <w:tcPr>
            <w:tcW w:w="1368" w:type="dxa"/>
          </w:tcPr>
          <w:p w14:paraId="1EBB92E1" w14:textId="77777777" w:rsidR="008F585A" w:rsidRPr="007A797D" w:rsidRDefault="008F585A" w:rsidP="00AE7A0F">
            <w:pPr>
              <w:rPr>
                <w:szCs w:val="20"/>
              </w:rPr>
            </w:pPr>
            <w:r w:rsidRPr="007A797D">
              <w:rPr>
                <w:szCs w:val="20"/>
              </w:rPr>
              <w:t>RED</w:t>
            </w:r>
          </w:p>
        </w:tc>
        <w:tc>
          <w:tcPr>
            <w:tcW w:w="7488" w:type="dxa"/>
          </w:tcPr>
          <w:p w14:paraId="1CFE76B7" w14:textId="77777777" w:rsidR="008F585A" w:rsidRPr="007A797D" w:rsidRDefault="008F585A" w:rsidP="00AE7A0F">
            <w:pPr>
              <w:rPr>
                <w:szCs w:val="20"/>
              </w:rPr>
            </w:pPr>
            <w:r w:rsidRPr="007A797D">
              <w:rPr>
                <w:szCs w:val="20"/>
              </w:rPr>
              <w:t>temp &gt;= 90% of maximum sustained temperature</w:t>
            </w:r>
          </w:p>
        </w:tc>
      </w:tr>
      <w:tr w:rsidR="008F585A" w:rsidRPr="007A797D" w14:paraId="1C2BF4FC" w14:textId="77777777" w:rsidTr="007A797D">
        <w:tc>
          <w:tcPr>
            <w:tcW w:w="1368" w:type="dxa"/>
          </w:tcPr>
          <w:p w14:paraId="1AB175E0" w14:textId="77777777" w:rsidR="008F585A" w:rsidRPr="007A797D" w:rsidRDefault="008F585A" w:rsidP="00AE7A0F">
            <w:pPr>
              <w:rPr>
                <w:szCs w:val="20"/>
              </w:rPr>
            </w:pPr>
            <w:r w:rsidRPr="007A797D">
              <w:rPr>
                <w:szCs w:val="20"/>
              </w:rPr>
              <w:t>WHITE</w:t>
            </w:r>
          </w:p>
        </w:tc>
        <w:tc>
          <w:tcPr>
            <w:tcW w:w="7488" w:type="dxa"/>
          </w:tcPr>
          <w:p w14:paraId="2503C1BB" w14:textId="77777777" w:rsidR="008F585A" w:rsidRPr="007A797D" w:rsidRDefault="00B33F47" w:rsidP="00AE7A0F">
            <w:pPr>
              <w:rPr>
                <w:b/>
                <w:szCs w:val="20"/>
              </w:rPr>
            </w:pPr>
            <w:r w:rsidRPr="007A797D">
              <w:rPr>
                <w:b/>
                <w:szCs w:val="20"/>
              </w:rPr>
              <w:t xml:space="preserve">OVER-TEMP!  The hull will likely fail within a few seconds if heat is not reduced.  The hotter the hull gets, the </w:t>
            </w:r>
            <w:r w:rsidR="0090215D" w:rsidRPr="007A797D">
              <w:rPr>
                <w:b/>
                <w:szCs w:val="20"/>
              </w:rPr>
              <w:t>more likely</w:t>
            </w:r>
            <w:r w:rsidRPr="007A797D">
              <w:rPr>
                <w:b/>
                <w:szCs w:val="20"/>
              </w:rPr>
              <w:t xml:space="preserve"> it is </w:t>
            </w:r>
            <w:r w:rsidR="001F0388" w:rsidRPr="007A797D">
              <w:rPr>
                <w:b/>
                <w:szCs w:val="20"/>
              </w:rPr>
              <w:t xml:space="preserve">to </w:t>
            </w:r>
            <w:r w:rsidRPr="007A797D">
              <w:rPr>
                <w:b/>
                <w:szCs w:val="20"/>
              </w:rPr>
              <w:t>fail.</w:t>
            </w:r>
          </w:p>
        </w:tc>
      </w:tr>
    </w:tbl>
    <w:p w14:paraId="5D62170D" w14:textId="77777777" w:rsidR="008F585A" w:rsidRDefault="008F585A" w:rsidP="00AE7A0F">
      <w:pPr>
        <w:rPr>
          <w:szCs w:val="20"/>
        </w:rPr>
      </w:pPr>
    </w:p>
    <w:p w14:paraId="171B2DB5" w14:textId="77777777" w:rsidR="002A7015" w:rsidRDefault="003C62DE" w:rsidP="00AA403B">
      <w:pPr>
        <w:jc w:val="both"/>
      </w:pPr>
      <w:r>
        <w:rPr>
          <w:szCs w:val="20"/>
        </w:rPr>
        <w:t xml:space="preserve">Remember to keep an eye on your internal coolant temperature as well, which is the gauge on the right-hand side of the display.  (This was detailed earlier in the </w:t>
      </w:r>
      <w:r w:rsidR="00336244" w:rsidRPr="00336244">
        <w:rPr>
          <w:i/>
          <w:szCs w:val="20"/>
        </w:rPr>
        <w:t xml:space="preserve">Walkthrough: </w:t>
      </w:r>
      <w:r w:rsidR="00347BC5" w:rsidRPr="00347BC5">
        <w:rPr>
          <w:i/>
        </w:rPr>
        <w:t>Launch from KSC to Low-Earth-Orbit</w:t>
      </w:r>
      <w:r w:rsidR="00347BC5">
        <w:rPr>
          <w:i/>
        </w:rPr>
        <w:t xml:space="preserve"> </w:t>
      </w:r>
      <w:r w:rsidR="00347BC5">
        <w:t>section.)</w:t>
      </w:r>
    </w:p>
    <w:p w14:paraId="08B54662" w14:textId="77777777" w:rsidR="00347BC5" w:rsidRDefault="00347BC5" w:rsidP="00AA403B">
      <w:pPr>
        <w:jc w:val="both"/>
      </w:pPr>
    </w:p>
    <w:p w14:paraId="2D59D7F9" w14:textId="77777777" w:rsidR="00FC0273" w:rsidRPr="00FC0273" w:rsidRDefault="007B643D" w:rsidP="00AA403B">
      <w:pPr>
        <w:pStyle w:val="Heading1"/>
        <w:jc w:val="both"/>
      </w:pPr>
      <w:bookmarkStart w:id="38" w:name="_Toc80454752"/>
      <w:r>
        <w:t xml:space="preserve">Descent Hold Autopilot </w:t>
      </w:r>
      <w:r w:rsidR="00F52F2D">
        <w:t>(</w:t>
      </w:r>
      <w:r>
        <w:t>Hovering and Landing</w:t>
      </w:r>
      <w:r w:rsidR="00F52F2D">
        <w:t>)</w:t>
      </w:r>
      <w:bookmarkEnd w:id="38"/>
    </w:p>
    <w:p w14:paraId="6ABF320A" w14:textId="77777777" w:rsidR="00FC0273" w:rsidRPr="00FC0273" w:rsidRDefault="00FC0273" w:rsidP="00AA403B">
      <w:pPr>
        <w:jc w:val="both"/>
        <w:rPr>
          <w:szCs w:val="20"/>
        </w:rPr>
      </w:pPr>
    </w:p>
    <w:p w14:paraId="43EF8785" w14:textId="77777777" w:rsidR="00FC0273" w:rsidRPr="00FC0273" w:rsidRDefault="004C5EC6" w:rsidP="00AA403B">
      <w:pPr>
        <w:jc w:val="both"/>
        <w:rPr>
          <w:szCs w:val="20"/>
        </w:rPr>
      </w:pPr>
      <w:r>
        <w:rPr>
          <w:szCs w:val="20"/>
        </w:rPr>
        <w:t>XR vessels include</w:t>
      </w:r>
      <w:r w:rsidR="00FC0273" w:rsidRPr="00FC0273">
        <w:rPr>
          <w:szCs w:val="20"/>
        </w:rPr>
        <w:t xml:space="preserve"> a highly accurate and efficient </w:t>
      </w:r>
      <w:r w:rsidR="00FC0273" w:rsidRPr="00FC0273">
        <w:rPr>
          <w:i/>
          <w:szCs w:val="20"/>
        </w:rPr>
        <w:t>DESCENT HOLD / AUTO-LAND</w:t>
      </w:r>
      <w:r w:rsidR="00FC0273" w:rsidRPr="00FC0273">
        <w:rPr>
          <w:szCs w:val="20"/>
        </w:rPr>
        <w:t xml:space="preserve"> autopilot that can hover or hold a specified ascent or descent rate within 1/100th of a meter-per-second (0.01 m</w:t>
      </w:r>
      <w:r w:rsidR="008D6878">
        <w:rPr>
          <w:szCs w:val="20"/>
        </w:rPr>
        <w:t>/</w:t>
      </w:r>
      <w:r w:rsidR="00FC0273" w:rsidRPr="00FC0273">
        <w:rPr>
          <w:szCs w:val="20"/>
        </w:rPr>
        <w:t xml:space="preserve">s).  It is MDA mode 1; use the MDA arrows and click the </w:t>
      </w:r>
      <w:r w:rsidR="00FC0273" w:rsidRPr="007530A6">
        <w:rPr>
          <w:i/>
          <w:szCs w:val="20"/>
        </w:rPr>
        <w:t>Engage</w:t>
      </w:r>
      <w:r w:rsidR="007530A6">
        <w:rPr>
          <w:szCs w:val="20"/>
        </w:rPr>
        <w:t xml:space="preserve"> button, or use </w:t>
      </w:r>
      <w:r w:rsidR="00FC0273" w:rsidRPr="007530A6">
        <w:rPr>
          <w:b/>
          <w:szCs w:val="20"/>
        </w:rPr>
        <w:t>A</w:t>
      </w:r>
      <w:r w:rsidR="00FC0273" w:rsidRPr="00FC0273">
        <w:rPr>
          <w:szCs w:val="20"/>
        </w:rPr>
        <w:t xml:space="preserve"> to engage it via the keyboard.  </w:t>
      </w:r>
      <w:r w:rsidR="007C63E7">
        <w:rPr>
          <w:szCs w:val="20"/>
        </w:rPr>
        <w:t xml:space="preserve">This high-precision autopilot replaces the stock </w:t>
      </w:r>
      <w:r w:rsidR="007C63E7">
        <w:rPr>
          <w:i/>
          <w:szCs w:val="20"/>
        </w:rPr>
        <w:t xml:space="preserve">Hover Hold Altitude </w:t>
      </w:r>
      <w:r w:rsidR="007C63E7">
        <w:rPr>
          <w:szCs w:val="20"/>
        </w:rPr>
        <w:t>autopilot.</w:t>
      </w:r>
    </w:p>
    <w:p w14:paraId="572EC3A5" w14:textId="77777777" w:rsidR="00FC0273" w:rsidRPr="00FC0273" w:rsidRDefault="00FC0273" w:rsidP="00AA403B">
      <w:pPr>
        <w:jc w:val="both"/>
        <w:rPr>
          <w:szCs w:val="20"/>
        </w:rPr>
      </w:pPr>
    </w:p>
    <w:p w14:paraId="381471F9" w14:textId="77777777" w:rsidR="00FC0273" w:rsidRPr="00274F48" w:rsidRDefault="00FC0273" w:rsidP="00AA403B">
      <w:pPr>
        <w:jc w:val="both"/>
        <w:rPr>
          <w:i/>
          <w:szCs w:val="20"/>
        </w:rPr>
      </w:pPr>
      <w:r w:rsidRPr="00274F48">
        <w:rPr>
          <w:i/>
          <w:szCs w:val="20"/>
        </w:rPr>
        <w:t xml:space="preserve">NOTE: before engaging the DESCENT HOLD autopilot, be sure that the hover doors are open: if the hover doors are closed or </w:t>
      </w:r>
      <w:r w:rsidR="003B792B">
        <w:rPr>
          <w:i/>
          <w:szCs w:val="20"/>
        </w:rPr>
        <w:t xml:space="preserve">if </w:t>
      </w:r>
      <w:r w:rsidRPr="00274F48">
        <w:rPr>
          <w:i/>
          <w:szCs w:val="20"/>
        </w:rPr>
        <w:t>you close them with the hover engines running, the hover engines will shut down and the DESCENT HOLD autopilot will disengage.</w:t>
      </w:r>
      <w:r w:rsidR="002C6733">
        <w:rPr>
          <w:i/>
          <w:szCs w:val="20"/>
        </w:rPr>
        <w:t xml:space="preserve">  You can toggle the hover doors with CTRL-V or by using the switch on the upper panel.</w:t>
      </w:r>
    </w:p>
    <w:p w14:paraId="03653FEB" w14:textId="77777777" w:rsidR="00FC0273" w:rsidRDefault="00FC0273" w:rsidP="00AA403B">
      <w:pPr>
        <w:jc w:val="both"/>
        <w:rPr>
          <w:szCs w:val="20"/>
        </w:rPr>
      </w:pPr>
    </w:p>
    <w:p w14:paraId="5E51C168" w14:textId="77777777" w:rsidR="00962EAF" w:rsidRDefault="00212FE8" w:rsidP="00962EAF">
      <w:pPr>
        <w:jc w:val="center"/>
        <w:rPr>
          <w:szCs w:val="20"/>
        </w:rPr>
      </w:pPr>
      <w:r>
        <w:rPr>
          <w:szCs w:val="20"/>
        </w:rPr>
        <w:lastRenderedPageBreak/>
        <w:pict w14:anchorId="1D67E5A3">
          <v:shape id="_x0000_i1062" type="#_x0000_t75" style="width:195pt;height:121.2pt">
            <v:imagedata r:id="rId70" o:title="Descent Hold"/>
          </v:shape>
        </w:pict>
      </w:r>
    </w:p>
    <w:p w14:paraId="0175A4FA" w14:textId="77777777" w:rsidR="00962EAF" w:rsidRDefault="00962EAF" w:rsidP="00962EAF">
      <w:pPr>
        <w:jc w:val="center"/>
        <w:rPr>
          <w:szCs w:val="20"/>
        </w:rPr>
      </w:pPr>
    </w:p>
    <w:p w14:paraId="1946B768" w14:textId="77777777" w:rsidR="00962EAF" w:rsidRPr="00962EAF" w:rsidRDefault="00962EAF" w:rsidP="00962EAF">
      <w:pPr>
        <w:jc w:val="center"/>
        <w:rPr>
          <w:i/>
          <w:sz w:val="24"/>
          <w:szCs w:val="20"/>
        </w:rPr>
      </w:pPr>
      <w:r w:rsidRPr="00962EAF">
        <w:rPr>
          <w:i/>
          <w:sz w:val="24"/>
          <w:szCs w:val="20"/>
        </w:rPr>
        <w:t>DESCENT HOLD Autopilot Engaged</w:t>
      </w:r>
    </w:p>
    <w:p w14:paraId="48F6C72E" w14:textId="77777777" w:rsidR="00962EAF" w:rsidRDefault="00962EAF" w:rsidP="00AA403B">
      <w:pPr>
        <w:jc w:val="both"/>
        <w:rPr>
          <w:szCs w:val="20"/>
        </w:rPr>
      </w:pPr>
    </w:p>
    <w:p w14:paraId="3E44101B" w14:textId="77777777" w:rsidR="00962EAF" w:rsidRPr="00FC0273" w:rsidRDefault="00962EAF" w:rsidP="00AA403B">
      <w:pPr>
        <w:jc w:val="both"/>
        <w:rPr>
          <w:szCs w:val="20"/>
        </w:rPr>
      </w:pPr>
    </w:p>
    <w:p w14:paraId="542ABC9D" w14:textId="77777777" w:rsidR="00FC0273" w:rsidRPr="00FC0273" w:rsidRDefault="00FC0273" w:rsidP="00AA403B">
      <w:pPr>
        <w:jc w:val="both"/>
        <w:rPr>
          <w:szCs w:val="20"/>
        </w:rPr>
      </w:pPr>
      <w:r w:rsidRPr="00FC0273">
        <w:rPr>
          <w:szCs w:val="20"/>
        </w:rPr>
        <w:t xml:space="preserve">You will notice there are three sets of </w:t>
      </w:r>
      <w:r w:rsidRPr="00F76F6C">
        <w:rPr>
          <w:i/>
          <w:szCs w:val="20"/>
        </w:rPr>
        <w:t>SET RATE</w:t>
      </w:r>
      <w:r w:rsidRPr="00FC0273">
        <w:rPr>
          <w:szCs w:val="20"/>
        </w:rPr>
        <w:t xml:space="preserve"> arrows labeled 2.5, 0.5, and 0.1.  Clicking these will adjust the configured ascent/descent rate by 2.5, 0.5, and 0.1 meters-per-second, respectively.  You can set any rate</w:t>
      </w:r>
      <w:r w:rsidR="009A6817">
        <w:rPr>
          <w:szCs w:val="20"/>
        </w:rPr>
        <w:t xml:space="preserve"> between -</w:t>
      </w:r>
      <w:r w:rsidR="000156DB">
        <w:rPr>
          <w:szCs w:val="20"/>
        </w:rPr>
        <w:t>990</w:t>
      </w:r>
      <w:r w:rsidR="009A6817">
        <w:rPr>
          <w:szCs w:val="20"/>
        </w:rPr>
        <w:t xml:space="preserve"> m/s and +</w:t>
      </w:r>
      <w:r w:rsidR="000156DB">
        <w:rPr>
          <w:szCs w:val="20"/>
        </w:rPr>
        <w:t>990</w:t>
      </w:r>
      <w:r w:rsidR="002E4A1C">
        <w:rPr>
          <w:szCs w:val="20"/>
        </w:rPr>
        <w:t xml:space="preserve"> </w:t>
      </w:r>
      <w:r w:rsidR="009A6817">
        <w:rPr>
          <w:szCs w:val="20"/>
        </w:rPr>
        <w:t>m/s.</w:t>
      </w:r>
    </w:p>
    <w:p w14:paraId="0692C6F4" w14:textId="77777777" w:rsidR="00FC0273" w:rsidRPr="00FC0273" w:rsidRDefault="00FC0273" w:rsidP="00AA403B">
      <w:pPr>
        <w:jc w:val="both"/>
        <w:rPr>
          <w:szCs w:val="20"/>
        </w:rPr>
      </w:pPr>
    </w:p>
    <w:p w14:paraId="47E7320B" w14:textId="77777777" w:rsidR="00FC0273" w:rsidRPr="00FC0273" w:rsidRDefault="00FC0273" w:rsidP="00AA403B">
      <w:pPr>
        <w:jc w:val="both"/>
        <w:rPr>
          <w:szCs w:val="20"/>
        </w:rPr>
      </w:pPr>
      <w:r w:rsidRPr="00FC0273">
        <w:rPr>
          <w:szCs w:val="20"/>
        </w:rPr>
        <w:t xml:space="preserve">Also notice the </w:t>
      </w:r>
      <w:r w:rsidRPr="009A6817">
        <w:rPr>
          <w:i/>
          <w:szCs w:val="20"/>
        </w:rPr>
        <w:t>HOVER</w:t>
      </w:r>
      <w:r w:rsidRPr="00FC0273">
        <w:rPr>
          <w:szCs w:val="20"/>
        </w:rPr>
        <w:t xml:space="preserve"> and </w:t>
      </w:r>
      <w:r w:rsidRPr="009A6817">
        <w:rPr>
          <w:i/>
          <w:szCs w:val="20"/>
        </w:rPr>
        <w:t>AUTO-LAND</w:t>
      </w:r>
      <w:r w:rsidRPr="00FC0273">
        <w:rPr>
          <w:szCs w:val="20"/>
        </w:rPr>
        <w:t xml:space="preserve"> buttons: </w:t>
      </w:r>
      <w:r w:rsidRPr="004E0263">
        <w:rPr>
          <w:i/>
          <w:szCs w:val="20"/>
        </w:rPr>
        <w:t>HOVER</w:t>
      </w:r>
      <w:r w:rsidRPr="00FC0273">
        <w:rPr>
          <w:szCs w:val="20"/>
        </w:rPr>
        <w:t xml:space="preserve"> will reset the rate to 0.0 m/s, and </w:t>
      </w:r>
      <w:r w:rsidRPr="004E0263">
        <w:rPr>
          <w:i/>
          <w:szCs w:val="20"/>
        </w:rPr>
        <w:t>AUTO-LAND</w:t>
      </w:r>
      <w:r w:rsidRPr="00FC0273">
        <w:rPr>
          <w:szCs w:val="20"/>
        </w:rPr>
        <w:t xml:space="preserve"> will switch to auto-landing mode to efficiently and smoothly land your ship.  If you attempt to engage </w:t>
      </w:r>
      <w:r w:rsidRPr="004E0263">
        <w:rPr>
          <w:i/>
          <w:szCs w:val="20"/>
        </w:rPr>
        <w:t>DESCENT HOLD</w:t>
      </w:r>
      <w:r w:rsidRPr="00FC0273">
        <w:rPr>
          <w:szCs w:val="20"/>
        </w:rPr>
        <w:t xml:space="preserve"> but the ship is too heavy for the hover engines to maintain the requested ascent or descent rate you will immediately receive a warning message stating that there is insufficient hover thrust available.  For example, you will get this message if you attempt to lift off from Earth using </w:t>
      </w:r>
      <w:r w:rsidR="00F75410">
        <w:rPr>
          <w:i/>
          <w:szCs w:val="20"/>
        </w:rPr>
        <w:t>Realistic</w:t>
      </w:r>
      <w:r w:rsidRPr="00FC0273">
        <w:rPr>
          <w:szCs w:val="20"/>
        </w:rPr>
        <w:t xml:space="preserve"> hover engine settings (this is set in the config file) with more than about 50% fuel remaining.  </w:t>
      </w:r>
    </w:p>
    <w:p w14:paraId="0B779AB4" w14:textId="77777777" w:rsidR="00FC0273" w:rsidRPr="00FC0273" w:rsidRDefault="00FC0273" w:rsidP="00AA403B">
      <w:pPr>
        <w:jc w:val="both"/>
        <w:rPr>
          <w:szCs w:val="20"/>
        </w:rPr>
      </w:pPr>
    </w:p>
    <w:p w14:paraId="0676A28B" w14:textId="77777777" w:rsidR="00FC0273" w:rsidRPr="00FC0273" w:rsidRDefault="00FC0273" w:rsidP="00AA403B">
      <w:pPr>
        <w:jc w:val="both"/>
        <w:rPr>
          <w:szCs w:val="20"/>
        </w:rPr>
      </w:pPr>
      <w:r w:rsidRPr="00FC0273">
        <w:rPr>
          <w:szCs w:val="20"/>
        </w:rPr>
        <w:t xml:space="preserve">The shortcut keys to set the ascent/descent rate are detailed in the </w:t>
      </w:r>
      <w:r w:rsidR="000F7593">
        <w:rPr>
          <w:i/>
          <w:szCs w:val="20"/>
        </w:rPr>
        <w:t>Custom Shortcut Keys</w:t>
      </w:r>
      <w:r w:rsidRPr="00FC0273">
        <w:rPr>
          <w:szCs w:val="20"/>
        </w:rPr>
        <w:t xml:space="preserve"> section earlier in this document; for example </w:t>
      </w:r>
      <w:r w:rsidRPr="00F75018">
        <w:rPr>
          <w:i/>
          <w:szCs w:val="20"/>
        </w:rPr>
        <w:t>CTRL-NUMPAD2</w:t>
      </w:r>
      <w:r w:rsidRPr="00FC0273">
        <w:rPr>
          <w:szCs w:val="20"/>
        </w:rPr>
        <w:t xml:space="preserve"> will decrease the descent rate by 0.1 m/s, </w:t>
      </w:r>
      <w:r w:rsidRPr="00F75018">
        <w:rPr>
          <w:i/>
          <w:szCs w:val="20"/>
        </w:rPr>
        <w:t>NUMPAD2</w:t>
      </w:r>
      <w:r w:rsidRPr="00FC0273">
        <w:rPr>
          <w:szCs w:val="20"/>
        </w:rPr>
        <w:t xml:space="preserve"> by itself will decrease it by 0.5 m/s, and </w:t>
      </w:r>
      <w:r w:rsidRPr="00F75018">
        <w:rPr>
          <w:i/>
          <w:szCs w:val="20"/>
        </w:rPr>
        <w:t>ALT-NUMPAD2</w:t>
      </w:r>
      <w:r w:rsidRPr="00FC0273">
        <w:rPr>
          <w:szCs w:val="20"/>
        </w:rPr>
        <w:t xml:space="preserve"> will decrease it by 2.5 m/s.  Refer to the </w:t>
      </w:r>
      <w:r w:rsidR="00DE239A">
        <w:rPr>
          <w:i/>
          <w:szCs w:val="20"/>
        </w:rPr>
        <w:lastRenderedPageBreak/>
        <w:t>Custom Shortcut Keys</w:t>
      </w:r>
      <w:r w:rsidRPr="00FC0273">
        <w:rPr>
          <w:szCs w:val="20"/>
        </w:rPr>
        <w:t xml:space="preserve"> section earlier in this document for a detailed list of autopilot mode keys.</w:t>
      </w:r>
    </w:p>
    <w:p w14:paraId="104655FD" w14:textId="77777777" w:rsidR="00FC0273" w:rsidRPr="00FC0273" w:rsidRDefault="00FC0273" w:rsidP="00AA403B">
      <w:pPr>
        <w:jc w:val="both"/>
        <w:rPr>
          <w:szCs w:val="20"/>
        </w:rPr>
      </w:pPr>
    </w:p>
    <w:p w14:paraId="755D73D1" w14:textId="77777777" w:rsidR="00FC0273" w:rsidRPr="00FC0273" w:rsidRDefault="00FC0273" w:rsidP="00AA403B">
      <w:pPr>
        <w:jc w:val="both"/>
        <w:rPr>
          <w:szCs w:val="20"/>
        </w:rPr>
      </w:pPr>
      <w:r w:rsidRPr="00FC0273">
        <w:rPr>
          <w:szCs w:val="20"/>
        </w:rPr>
        <w:t xml:space="preserve">Once you are </w:t>
      </w:r>
      <w:r w:rsidR="00D95306">
        <w:rPr>
          <w:szCs w:val="20"/>
        </w:rPr>
        <w:t xml:space="preserve">hovering </w:t>
      </w:r>
      <w:r w:rsidRPr="00FC0273">
        <w:rPr>
          <w:szCs w:val="20"/>
        </w:rPr>
        <w:t>over you</w:t>
      </w:r>
      <w:r w:rsidR="00D568E0">
        <w:rPr>
          <w:szCs w:val="20"/>
        </w:rPr>
        <w:t>r</w:t>
      </w:r>
      <w:r w:rsidRPr="00FC0273">
        <w:rPr>
          <w:szCs w:val="20"/>
        </w:rPr>
        <w:t xml:space="preserve"> target landing site and you want to auto-land, you can either land </w:t>
      </w:r>
      <w:r w:rsidR="009F7A6C">
        <w:rPr>
          <w:szCs w:val="20"/>
        </w:rPr>
        <w:t>the ship</w:t>
      </w:r>
      <w:r w:rsidRPr="00FC0273">
        <w:rPr>
          <w:szCs w:val="20"/>
        </w:rPr>
        <w:t xml:space="preserve"> yourself by setting the descent rate or you can engage auto-land mode at any point to have the autopilot land the ship</w:t>
      </w:r>
      <w:r w:rsidR="00D56374">
        <w:rPr>
          <w:szCs w:val="20"/>
        </w:rPr>
        <w:t xml:space="preserve"> </w:t>
      </w:r>
      <w:r w:rsidRPr="00FC0273">
        <w:rPr>
          <w:szCs w:val="20"/>
        </w:rPr>
        <w:t xml:space="preserve">efficiently and smoothly.  Once the wheels touch down the autopilot will automatically disengage and shut down the hover engines, whether or not auto-land mode is engaged.  To auto-land, click the </w:t>
      </w:r>
      <w:r w:rsidRPr="00A55A05">
        <w:rPr>
          <w:i/>
          <w:szCs w:val="20"/>
        </w:rPr>
        <w:t>AUTO-LAND</w:t>
      </w:r>
      <w:r w:rsidRPr="00FC0273">
        <w:rPr>
          <w:szCs w:val="20"/>
        </w:rPr>
        <w:t xml:space="preserve"> button on the MDA screen or press </w:t>
      </w:r>
      <w:r w:rsidRPr="00A55A05">
        <w:rPr>
          <w:i/>
          <w:szCs w:val="20"/>
        </w:rPr>
        <w:t>NUMPAD0</w:t>
      </w:r>
      <w:r w:rsidRPr="00FC0273">
        <w:rPr>
          <w:szCs w:val="20"/>
        </w:rPr>
        <w:t xml:space="preserve"> when the autopilot is engaged.  Press </w:t>
      </w:r>
      <w:r w:rsidRPr="00A55A05">
        <w:rPr>
          <w:i/>
          <w:szCs w:val="20"/>
        </w:rPr>
        <w:t>NUMPAD0</w:t>
      </w:r>
      <w:r w:rsidRPr="00FC0273">
        <w:rPr>
          <w:szCs w:val="20"/>
        </w:rPr>
        <w:t xml:space="preserve"> again to disengage auto-land and revert to hover mode.</w:t>
      </w:r>
      <w:r w:rsidR="00A55A05">
        <w:rPr>
          <w:szCs w:val="20"/>
        </w:rPr>
        <w:t xml:space="preserve">  You can also use </w:t>
      </w:r>
      <w:r w:rsidR="00A55A05" w:rsidRPr="0074419C">
        <w:rPr>
          <w:i/>
          <w:szCs w:val="20"/>
        </w:rPr>
        <w:t>NUMPAD.</w:t>
      </w:r>
      <w:r w:rsidR="00A55A05">
        <w:rPr>
          <w:szCs w:val="20"/>
        </w:rPr>
        <w:t xml:space="preserve"> </w:t>
      </w:r>
      <w:r w:rsidR="00EC52EB">
        <w:rPr>
          <w:szCs w:val="20"/>
        </w:rPr>
        <w:t xml:space="preserve">(numpad-dot) </w:t>
      </w:r>
      <w:r w:rsidR="00A55A05">
        <w:rPr>
          <w:szCs w:val="20"/>
        </w:rPr>
        <w:t>to engage hover mode at any time.</w:t>
      </w:r>
    </w:p>
    <w:p w14:paraId="1D311FE0" w14:textId="77777777" w:rsidR="00FC0273" w:rsidRPr="00FC0273" w:rsidRDefault="00FC0273" w:rsidP="00AA403B">
      <w:pPr>
        <w:jc w:val="both"/>
        <w:rPr>
          <w:szCs w:val="20"/>
        </w:rPr>
      </w:pPr>
    </w:p>
    <w:p w14:paraId="00A08D1A" w14:textId="77777777" w:rsidR="00FC0273" w:rsidRPr="00FC0273" w:rsidRDefault="00FC0273" w:rsidP="00AA403B">
      <w:pPr>
        <w:jc w:val="both"/>
        <w:rPr>
          <w:szCs w:val="20"/>
        </w:rPr>
      </w:pPr>
      <w:r w:rsidRPr="00FC0273">
        <w:rPr>
          <w:szCs w:val="20"/>
        </w:rPr>
        <w:t xml:space="preserve">There are four values of interest displayed on the </w:t>
      </w:r>
      <w:r w:rsidR="006C04B2" w:rsidRPr="006C04B2">
        <w:rPr>
          <w:i/>
          <w:szCs w:val="20"/>
        </w:rPr>
        <w:t>Descent Hold</w:t>
      </w:r>
      <w:r w:rsidRPr="00FC0273">
        <w:rPr>
          <w:szCs w:val="20"/>
        </w:rPr>
        <w:t xml:space="preserve"> MDA screen:</w:t>
      </w:r>
    </w:p>
    <w:p w14:paraId="2A51BED1" w14:textId="77777777" w:rsidR="00FC0273" w:rsidRDefault="00FC0273" w:rsidP="00FC0273">
      <w:pPr>
        <w:rPr>
          <w:szCs w:val="20"/>
        </w:rPr>
      </w:pP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7128"/>
      </w:tblGrid>
      <w:tr w:rsidR="005B6D46" w:rsidRPr="007A797D" w14:paraId="64000DA7" w14:textId="77777777" w:rsidTr="007A797D">
        <w:tc>
          <w:tcPr>
            <w:tcW w:w="1728" w:type="dxa"/>
          </w:tcPr>
          <w:p w14:paraId="1D121D63" w14:textId="77777777" w:rsidR="005B6D46" w:rsidRPr="00C24699" w:rsidRDefault="005B6D46" w:rsidP="00BD425C">
            <w:r w:rsidRPr="00C24699">
              <w:t>V/S</w:t>
            </w:r>
          </w:p>
        </w:tc>
        <w:tc>
          <w:tcPr>
            <w:tcW w:w="7128" w:type="dxa"/>
          </w:tcPr>
          <w:p w14:paraId="5AFE2C8D" w14:textId="77777777" w:rsidR="005B6D46" w:rsidRPr="0047191A" w:rsidRDefault="005B6D46" w:rsidP="00BD425C">
            <w:r>
              <w:t>S</w:t>
            </w:r>
            <w:r w:rsidRPr="0047191A">
              <w:t>hows verti</w:t>
            </w:r>
            <w:r>
              <w:t>cal speed in meters-per-second.</w:t>
            </w:r>
            <w:r w:rsidRPr="0047191A">
              <w:t xml:space="preserve">                                                                                                                                                                                                                                                                                                                                                                                                                                                                                                                                   </w:t>
            </w:r>
          </w:p>
        </w:tc>
      </w:tr>
      <w:tr w:rsidR="005B6D46" w:rsidRPr="007A797D" w14:paraId="7EE53910" w14:textId="77777777" w:rsidTr="007A797D">
        <w:tc>
          <w:tcPr>
            <w:tcW w:w="1728" w:type="dxa"/>
          </w:tcPr>
          <w:p w14:paraId="71189B87" w14:textId="77777777" w:rsidR="005B6D46" w:rsidRPr="00C24699" w:rsidRDefault="005B6D46" w:rsidP="00BD425C">
            <w:r w:rsidRPr="00C24699">
              <w:t>ALTITUDE</w:t>
            </w:r>
          </w:p>
        </w:tc>
        <w:tc>
          <w:tcPr>
            <w:tcW w:w="7128" w:type="dxa"/>
          </w:tcPr>
          <w:p w14:paraId="58137E68" w14:textId="77777777" w:rsidR="005B6D46" w:rsidRPr="0047191A" w:rsidRDefault="005B6D46" w:rsidP="00BD425C">
            <w:r>
              <w:t>S</w:t>
            </w:r>
            <w:r w:rsidRPr="0047191A">
              <w:t xml:space="preserve">hows altitude in meters with 1/10th-meter resolution.                                                                                                                                                                                                                                                                                                                                                                                                                                                                                                                         </w:t>
            </w:r>
          </w:p>
        </w:tc>
      </w:tr>
      <w:tr w:rsidR="005B6D46" w:rsidRPr="007A797D" w14:paraId="204EE909" w14:textId="77777777" w:rsidTr="007A797D">
        <w:tc>
          <w:tcPr>
            <w:tcW w:w="1728" w:type="dxa"/>
          </w:tcPr>
          <w:p w14:paraId="3ACB207C" w14:textId="77777777" w:rsidR="005B6D46" w:rsidRPr="00C24699" w:rsidRDefault="005B6D46" w:rsidP="00BD425C">
            <w:r w:rsidRPr="00C24699">
              <w:t>HVR THRUST</w:t>
            </w:r>
          </w:p>
        </w:tc>
        <w:tc>
          <w:tcPr>
            <w:tcW w:w="7128" w:type="dxa"/>
          </w:tcPr>
          <w:p w14:paraId="1DAA10B0" w14:textId="77777777" w:rsidR="005B6D46" w:rsidRPr="0047191A" w:rsidRDefault="005B6D46" w:rsidP="00BD425C">
            <w:r>
              <w:t>S</w:t>
            </w:r>
            <w:r w:rsidRPr="0047191A">
              <w:t xml:space="preserve">hows the current hover engine thrust level from 0% to 100%.                                                                                                                                                                                                                                                                                                                                                                                                                                                                                                                   </w:t>
            </w:r>
          </w:p>
        </w:tc>
      </w:tr>
      <w:tr w:rsidR="005B6D46" w:rsidRPr="007A797D" w14:paraId="791BFBE0" w14:textId="77777777" w:rsidTr="007A797D">
        <w:tc>
          <w:tcPr>
            <w:tcW w:w="1728" w:type="dxa"/>
          </w:tcPr>
          <w:p w14:paraId="0E4EC17C" w14:textId="77777777" w:rsidR="005B6D46" w:rsidRDefault="005B6D46" w:rsidP="00BD425C">
            <w:r w:rsidRPr="00C24699">
              <w:t>HVR MAXACC</w:t>
            </w:r>
          </w:p>
        </w:tc>
        <w:tc>
          <w:tcPr>
            <w:tcW w:w="7128" w:type="dxa"/>
          </w:tcPr>
          <w:p w14:paraId="7E6162E6" w14:textId="77777777" w:rsidR="005B6D46" w:rsidRDefault="005B6D46" w:rsidP="00BD425C">
            <w:r>
              <w:t>S</w:t>
            </w:r>
            <w:r w:rsidRPr="0047191A">
              <w:t xml:space="preserve">hows the maximum acceleration that the hover engines can provide to the ship; i.e., it is the maximum braking force that the hover engines can provide.  If this is &lt; 0 it means the ship is too heavy to hover!                                                                                                                                                                                                                                                                                                                                                             </w:t>
            </w:r>
          </w:p>
        </w:tc>
      </w:tr>
    </w:tbl>
    <w:p w14:paraId="419AB6FD" w14:textId="77777777" w:rsidR="00EA3154" w:rsidRPr="00FC0273" w:rsidRDefault="00EA3154" w:rsidP="00FC0273">
      <w:pPr>
        <w:rPr>
          <w:szCs w:val="20"/>
        </w:rPr>
      </w:pPr>
    </w:p>
    <w:p w14:paraId="676AD010" w14:textId="77777777" w:rsidR="00733FF1" w:rsidRDefault="00733FF1" w:rsidP="002E3004">
      <w:pPr>
        <w:rPr>
          <w:b/>
          <w:szCs w:val="20"/>
        </w:rPr>
      </w:pPr>
    </w:p>
    <w:p w14:paraId="07BCF2F2" w14:textId="77777777" w:rsidR="002E3004" w:rsidRDefault="002E3004" w:rsidP="00C228AC">
      <w:pPr>
        <w:jc w:val="both"/>
        <w:rPr>
          <w:szCs w:val="20"/>
        </w:rPr>
      </w:pPr>
      <w:r w:rsidRPr="00F07E00">
        <w:rPr>
          <w:b/>
          <w:szCs w:val="20"/>
        </w:rPr>
        <w:t>A NOTE ABOUT TIME ACCELERATION:</w:t>
      </w:r>
      <w:r w:rsidRPr="00AE7A0F">
        <w:rPr>
          <w:szCs w:val="20"/>
        </w:rPr>
        <w:t xml:space="preserve"> </w:t>
      </w:r>
    </w:p>
    <w:p w14:paraId="76C0EE6D" w14:textId="77777777" w:rsidR="002E3004" w:rsidRDefault="002E3004" w:rsidP="00C228AC">
      <w:pPr>
        <w:jc w:val="both"/>
        <w:rPr>
          <w:b/>
          <w:szCs w:val="20"/>
        </w:rPr>
      </w:pPr>
    </w:p>
    <w:p w14:paraId="6287B47F" w14:textId="5A1892B0" w:rsidR="00FC0273" w:rsidRPr="002E3004" w:rsidRDefault="00FC0273" w:rsidP="00C228AC">
      <w:pPr>
        <w:jc w:val="both"/>
        <w:rPr>
          <w:b/>
          <w:szCs w:val="20"/>
        </w:rPr>
      </w:pPr>
      <w:r w:rsidRPr="00FC0273">
        <w:rPr>
          <w:szCs w:val="20"/>
        </w:rPr>
        <w:t xml:space="preserve">With a </w:t>
      </w:r>
      <w:r w:rsidR="00BC5943">
        <w:rPr>
          <w:szCs w:val="20"/>
        </w:rPr>
        <w:t xml:space="preserve">nominal </w:t>
      </w:r>
      <w:r w:rsidRPr="00FC0273">
        <w:rPr>
          <w:szCs w:val="20"/>
        </w:rPr>
        <w:t xml:space="preserve">frame rate </w:t>
      </w:r>
      <w:r w:rsidR="002F19DD">
        <w:rPr>
          <w:szCs w:val="20"/>
        </w:rPr>
        <w:t xml:space="preserve">(~60 fps) </w:t>
      </w:r>
      <w:r w:rsidRPr="00FC0273">
        <w:rPr>
          <w:szCs w:val="20"/>
        </w:rPr>
        <w:t xml:space="preserve">you should be </w:t>
      </w:r>
      <w:r w:rsidR="00CF542D">
        <w:rPr>
          <w:szCs w:val="20"/>
        </w:rPr>
        <w:t xml:space="preserve">able to </w:t>
      </w:r>
      <w:r w:rsidRPr="00FC0273">
        <w:rPr>
          <w:szCs w:val="20"/>
        </w:rPr>
        <w:t xml:space="preserve">run the </w:t>
      </w:r>
      <w:r w:rsidRPr="002A3FD9">
        <w:rPr>
          <w:i/>
          <w:szCs w:val="20"/>
        </w:rPr>
        <w:t>DESCENT HOLD</w:t>
      </w:r>
      <w:r w:rsidRPr="00FC0273">
        <w:rPr>
          <w:szCs w:val="20"/>
        </w:rPr>
        <w:t xml:space="preserve"> autopilot at 100x in space and 10x in an atmosphere; you can even </w:t>
      </w:r>
      <w:r w:rsidRPr="002A3FD9">
        <w:rPr>
          <w:i/>
          <w:szCs w:val="20"/>
        </w:rPr>
        <w:t>AUTO-LAND</w:t>
      </w:r>
      <w:r w:rsidRPr="00FC0273">
        <w:rPr>
          <w:szCs w:val="20"/>
        </w:rPr>
        <w:t xml:space="preserve"> at up to ~80x time acceleration</w:t>
      </w:r>
      <w:r w:rsidR="00AF6461">
        <w:rPr>
          <w:szCs w:val="20"/>
        </w:rPr>
        <w:t xml:space="preserve"> (</w:t>
      </w:r>
      <w:r w:rsidR="00416871">
        <w:rPr>
          <w:szCs w:val="20"/>
        </w:rPr>
        <w:t xml:space="preserve">the exact value depends on </w:t>
      </w:r>
      <w:r w:rsidR="00416871">
        <w:rPr>
          <w:szCs w:val="20"/>
        </w:rPr>
        <w:lastRenderedPageBreak/>
        <w:t>your frame rate</w:t>
      </w:r>
      <w:r w:rsidR="00AF6461">
        <w:rPr>
          <w:szCs w:val="20"/>
        </w:rPr>
        <w:t xml:space="preserve"> rate)</w:t>
      </w:r>
      <w:r w:rsidRPr="00FC0273">
        <w:rPr>
          <w:szCs w:val="20"/>
        </w:rPr>
        <w:t xml:space="preserve">.  If you attempt to engage time acceleration at 1000x in space or 100x in at atmosphere, the autopilot will switch to </w:t>
      </w:r>
      <w:r w:rsidRPr="002A3FD9">
        <w:rPr>
          <w:i/>
          <w:szCs w:val="20"/>
        </w:rPr>
        <w:t>SUSPENDED</w:t>
      </w:r>
      <w:r w:rsidRPr="00FC0273">
        <w:rPr>
          <w:szCs w:val="20"/>
        </w:rPr>
        <w:t xml:space="preserve"> status (this will be shown on the MDA screen); it will automatically re-engage when you switch back to a lower time acceleration setting.</w:t>
      </w:r>
    </w:p>
    <w:p w14:paraId="0B24515E" w14:textId="77777777" w:rsidR="00D3689B" w:rsidRDefault="00D3689B" w:rsidP="00C228AC">
      <w:pPr>
        <w:jc w:val="both"/>
        <w:rPr>
          <w:szCs w:val="20"/>
        </w:rPr>
      </w:pPr>
    </w:p>
    <w:p w14:paraId="0B5245D7" w14:textId="77777777" w:rsidR="00605203" w:rsidRPr="00605203" w:rsidRDefault="00605203" w:rsidP="00C228AC">
      <w:pPr>
        <w:pStyle w:val="Heading1"/>
        <w:jc w:val="both"/>
      </w:pPr>
      <w:bookmarkStart w:id="39" w:name="_Toc80454753"/>
      <w:r>
        <w:t>Airspeed Hold</w:t>
      </w:r>
      <w:r w:rsidR="00EE131F">
        <w:t xml:space="preserve"> Autopilot</w:t>
      </w:r>
      <w:bookmarkEnd w:id="39"/>
    </w:p>
    <w:p w14:paraId="6E4DEF8B" w14:textId="77777777" w:rsidR="00605203" w:rsidRPr="00605203" w:rsidRDefault="00605203" w:rsidP="00C228AC">
      <w:pPr>
        <w:jc w:val="both"/>
        <w:rPr>
          <w:szCs w:val="20"/>
        </w:rPr>
      </w:pPr>
    </w:p>
    <w:p w14:paraId="3EEB884E" w14:textId="77777777" w:rsidR="00605203" w:rsidRDefault="008110A8" w:rsidP="00C228AC">
      <w:pPr>
        <w:jc w:val="both"/>
        <w:rPr>
          <w:szCs w:val="20"/>
        </w:rPr>
      </w:pPr>
      <w:r>
        <w:rPr>
          <w:szCs w:val="20"/>
        </w:rPr>
        <w:t xml:space="preserve">XR vessels include </w:t>
      </w:r>
      <w:r w:rsidR="00605203" w:rsidRPr="00605203">
        <w:rPr>
          <w:szCs w:val="20"/>
        </w:rPr>
        <w:t xml:space="preserve">a highly accurate and efficient </w:t>
      </w:r>
      <w:r w:rsidR="00605203" w:rsidRPr="008F334F">
        <w:rPr>
          <w:i/>
          <w:szCs w:val="20"/>
        </w:rPr>
        <w:t>AIRSPEED HOLD</w:t>
      </w:r>
      <w:r w:rsidR="00605203" w:rsidRPr="00605203">
        <w:rPr>
          <w:szCs w:val="20"/>
        </w:rPr>
        <w:t xml:space="preserve"> autopilot that can hold a given airspeed to within 0.1 meter-per-second in atmospheric flight or while taxiing.  It is MDA mode 0; us</w:t>
      </w:r>
      <w:r w:rsidR="007A1C42">
        <w:rPr>
          <w:szCs w:val="20"/>
        </w:rPr>
        <w:t xml:space="preserve">e the MDA arrows and click the </w:t>
      </w:r>
      <w:r w:rsidR="00605203" w:rsidRPr="007A1C42">
        <w:rPr>
          <w:i/>
          <w:szCs w:val="20"/>
        </w:rPr>
        <w:t>Engage</w:t>
      </w:r>
      <w:r w:rsidR="007A1C42">
        <w:rPr>
          <w:szCs w:val="20"/>
        </w:rPr>
        <w:t xml:space="preserve"> button, or use </w:t>
      </w:r>
      <w:r w:rsidR="00EC7146" w:rsidRPr="00EC7146">
        <w:rPr>
          <w:b/>
          <w:szCs w:val="20"/>
        </w:rPr>
        <w:t>ALT-</w:t>
      </w:r>
      <w:r w:rsidR="007A1C42" w:rsidRPr="007A1C42">
        <w:rPr>
          <w:b/>
          <w:szCs w:val="20"/>
        </w:rPr>
        <w:t>S</w:t>
      </w:r>
      <w:r w:rsidR="00605203" w:rsidRPr="00605203">
        <w:rPr>
          <w:szCs w:val="20"/>
        </w:rPr>
        <w:t xml:space="preserve"> to engage</w:t>
      </w:r>
      <w:r w:rsidR="00915D4C">
        <w:rPr>
          <w:szCs w:val="20"/>
        </w:rPr>
        <w:t>/disengage</w:t>
      </w:r>
      <w:r w:rsidR="00605203" w:rsidRPr="00605203">
        <w:rPr>
          <w:szCs w:val="20"/>
        </w:rPr>
        <w:t xml:space="preserve"> it via the keyboard.  </w:t>
      </w:r>
    </w:p>
    <w:p w14:paraId="6CD8E5E2" w14:textId="77777777" w:rsidR="001543E9" w:rsidRDefault="001543E9" w:rsidP="00C228AC">
      <w:pPr>
        <w:jc w:val="both"/>
        <w:rPr>
          <w:szCs w:val="20"/>
        </w:rPr>
      </w:pPr>
    </w:p>
    <w:p w14:paraId="57F80F3A" w14:textId="77777777" w:rsidR="006171A8" w:rsidRDefault="006171A8" w:rsidP="00C228AC">
      <w:pPr>
        <w:jc w:val="both"/>
        <w:rPr>
          <w:szCs w:val="20"/>
        </w:rPr>
      </w:pPr>
    </w:p>
    <w:p w14:paraId="626D1549" w14:textId="77777777" w:rsidR="001543E9" w:rsidRDefault="00212FE8" w:rsidP="006171A8">
      <w:pPr>
        <w:jc w:val="center"/>
        <w:rPr>
          <w:szCs w:val="20"/>
        </w:rPr>
      </w:pPr>
      <w:r>
        <w:rPr>
          <w:szCs w:val="20"/>
        </w:rPr>
        <w:pict w14:anchorId="35E159A2">
          <v:shape id="_x0000_i1063" type="#_x0000_t75" style="width:195pt;height:122.4pt">
            <v:imagedata r:id="rId71" o:title="Airspeed Hold"/>
          </v:shape>
        </w:pict>
      </w:r>
    </w:p>
    <w:p w14:paraId="0DD67CF8" w14:textId="77777777" w:rsidR="006171A8" w:rsidRDefault="006171A8" w:rsidP="006171A8">
      <w:pPr>
        <w:jc w:val="center"/>
        <w:rPr>
          <w:szCs w:val="20"/>
        </w:rPr>
      </w:pPr>
    </w:p>
    <w:p w14:paraId="7884FBB3" w14:textId="77777777" w:rsidR="006171A8" w:rsidRPr="006171A8" w:rsidRDefault="006171A8" w:rsidP="006171A8">
      <w:pPr>
        <w:jc w:val="center"/>
        <w:rPr>
          <w:i/>
          <w:sz w:val="24"/>
          <w:szCs w:val="20"/>
        </w:rPr>
      </w:pPr>
      <w:r w:rsidRPr="006171A8">
        <w:rPr>
          <w:i/>
          <w:sz w:val="24"/>
          <w:szCs w:val="20"/>
        </w:rPr>
        <w:t>AIRSPEED HOLD Autopilot Engaged</w:t>
      </w:r>
    </w:p>
    <w:p w14:paraId="20B8F86B" w14:textId="77777777" w:rsidR="00605203" w:rsidRDefault="00605203" w:rsidP="00C228AC">
      <w:pPr>
        <w:jc w:val="both"/>
        <w:rPr>
          <w:szCs w:val="20"/>
        </w:rPr>
      </w:pPr>
    </w:p>
    <w:p w14:paraId="731ED40B" w14:textId="77777777" w:rsidR="002C4AE3" w:rsidRDefault="002C4AE3" w:rsidP="00C228AC">
      <w:pPr>
        <w:jc w:val="both"/>
        <w:rPr>
          <w:szCs w:val="20"/>
        </w:rPr>
      </w:pPr>
    </w:p>
    <w:p w14:paraId="00B9AC86" w14:textId="77777777" w:rsidR="00D34069" w:rsidRDefault="00D34069" w:rsidP="00C228AC">
      <w:pPr>
        <w:jc w:val="both"/>
        <w:rPr>
          <w:szCs w:val="20"/>
        </w:rPr>
      </w:pPr>
      <w:r w:rsidRPr="00605203">
        <w:rPr>
          <w:szCs w:val="20"/>
        </w:rPr>
        <w:t xml:space="preserve">You will notice there are four sets of </w:t>
      </w:r>
      <w:r w:rsidRPr="008F334F">
        <w:rPr>
          <w:i/>
          <w:szCs w:val="20"/>
        </w:rPr>
        <w:t>SET AIRSPEED</w:t>
      </w:r>
      <w:r w:rsidRPr="00605203">
        <w:rPr>
          <w:szCs w:val="20"/>
        </w:rPr>
        <w:t xml:space="preserve"> arrows labeled 25, 5, 1, and 0.1.  Clicking these will adjust your set airspeed by 25, 5, 1, and 0.1 meter</w:t>
      </w:r>
      <w:r w:rsidR="003478C0">
        <w:rPr>
          <w:szCs w:val="20"/>
        </w:rPr>
        <w:t>(</w:t>
      </w:r>
      <w:r w:rsidRPr="00605203">
        <w:rPr>
          <w:szCs w:val="20"/>
        </w:rPr>
        <w:t>s</w:t>
      </w:r>
      <w:r w:rsidR="003478C0">
        <w:rPr>
          <w:szCs w:val="20"/>
        </w:rPr>
        <w:t>)</w:t>
      </w:r>
      <w:r w:rsidRPr="00605203">
        <w:rPr>
          <w:szCs w:val="20"/>
        </w:rPr>
        <w:t xml:space="preserve">-per-second, respectively.  You can set any positive target velocity; however, depending on atmospheric </w:t>
      </w:r>
      <w:r w:rsidR="00FC2E1F">
        <w:rPr>
          <w:szCs w:val="20"/>
        </w:rPr>
        <w:t xml:space="preserve">drag and/or </w:t>
      </w:r>
      <w:r w:rsidRPr="00605203">
        <w:rPr>
          <w:szCs w:val="20"/>
        </w:rPr>
        <w:t>gravit</w:t>
      </w:r>
      <w:r w:rsidR="00F3661A">
        <w:rPr>
          <w:szCs w:val="20"/>
        </w:rPr>
        <w:t>y</w:t>
      </w:r>
      <w:r w:rsidRPr="00605203">
        <w:rPr>
          <w:szCs w:val="20"/>
        </w:rPr>
        <w:t xml:space="preserve"> the engines will not </w:t>
      </w:r>
      <w:r w:rsidRPr="00605203">
        <w:rPr>
          <w:szCs w:val="20"/>
        </w:rPr>
        <w:lastRenderedPageBreak/>
        <w:t>necessarily be able to reach the target airspeed.  If the engines are unable to accelerate the ship any further a warning callout will sound.</w:t>
      </w:r>
    </w:p>
    <w:p w14:paraId="6E1C5456" w14:textId="77777777" w:rsidR="0001169F" w:rsidRPr="00605203" w:rsidRDefault="0001169F" w:rsidP="00C228AC">
      <w:pPr>
        <w:jc w:val="both"/>
        <w:rPr>
          <w:szCs w:val="20"/>
        </w:rPr>
      </w:pPr>
    </w:p>
    <w:p w14:paraId="4FDC6845" w14:textId="77777777" w:rsidR="00605203" w:rsidRPr="00605203" w:rsidRDefault="00605203" w:rsidP="00C228AC">
      <w:pPr>
        <w:jc w:val="both"/>
        <w:rPr>
          <w:szCs w:val="20"/>
        </w:rPr>
      </w:pPr>
      <w:r w:rsidRPr="00605203">
        <w:rPr>
          <w:szCs w:val="20"/>
        </w:rPr>
        <w:t xml:space="preserve">Also notice the </w:t>
      </w:r>
      <w:r w:rsidRPr="008F334F">
        <w:rPr>
          <w:i/>
          <w:szCs w:val="20"/>
        </w:rPr>
        <w:t>HOLD CURRENT</w:t>
      </w:r>
      <w:r w:rsidRPr="00605203">
        <w:rPr>
          <w:szCs w:val="20"/>
        </w:rPr>
        <w:t xml:space="preserve"> and </w:t>
      </w:r>
      <w:r w:rsidRPr="008F334F">
        <w:rPr>
          <w:i/>
          <w:szCs w:val="20"/>
        </w:rPr>
        <w:t>RESET</w:t>
      </w:r>
      <w:r w:rsidRPr="00605203">
        <w:rPr>
          <w:szCs w:val="20"/>
        </w:rPr>
        <w:t xml:space="preserve"> buttons: </w:t>
      </w:r>
      <w:r w:rsidRPr="008F334F">
        <w:rPr>
          <w:i/>
          <w:szCs w:val="20"/>
        </w:rPr>
        <w:t>HOLD CURRENT</w:t>
      </w:r>
      <w:r w:rsidRPr="00605203">
        <w:rPr>
          <w:szCs w:val="20"/>
        </w:rPr>
        <w:t xml:space="preserve"> will set the target airspeed to your current airspeed, and RESET will reset the target airspeed to zero (i.e., the ship will "coast").  You can also use </w:t>
      </w:r>
      <w:r w:rsidRPr="008F334F">
        <w:rPr>
          <w:i/>
          <w:szCs w:val="20"/>
        </w:rPr>
        <w:t>NUMPAD_ENTER</w:t>
      </w:r>
      <w:r w:rsidRPr="00605203">
        <w:rPr>
          <w:szCs w:val="20"/>
        </w:rPr>
        <w:t xml:space="preserve"> to automatically engage </w:t>
      </w:r>
      <w:r w:rsidRPr="008F334F">
        <w:rPr>
          <w:i/>
          <w:szCs w:val="20"/>
        </w:rPr>
        <w:t>HOLD CURRENT</w:t>
      </w:r>
      <w:r w:rsidRPr="00605203">
        <w:rPr>
          <w:szCs w:val="20"/>
        </w:rPr>
        <w:t xml:space="preserve">, </w:t>
      </w:r>
      <w:r w:rsidRPr="008F334F">
        <w:rPr>
          <w:i/>
          <w:szCs w:val="20"/>
        </w:rPr>
        <w:t>and NUMPAD*</w:t>
      </w:r>
      <w:r w:rsidRPr="00605203">
        <w:rPr>
          <w:szCs w:val="20"/>
        </w:rPr>
        <w:t xml:space="preserve"> to reset the target airspeed to zero.  </w:t>
      </w:r>
    </w:p>
    <w:p w14:paraId="5598FC34" w14:textId="77777777" w:rsidR="00605203" w:rsidRPr="00605203" w:rsidRDefault="00605203" w:rsidP="00C228AC">
      <w:pPr>
        <w:jc w:val="both"/>
        <w:rPr>
          <w:szCs w:val="20"/>
        </w:rPr>
      </w:pPr>
    </w:p>
    <w:p w14:paraId="69102843" w14:textId="77777777" w:rsidR="00605203" w:rsidRPr="00605203" w:rsidRDefault="00605203" w:rsidP="00C228AC">
      <w:pPr>
        <w:jc w:val="both"/>
        <w:rPr>
          <w:szCs w:val="20"/>
        </w:rPr>
      </w:pPr>
      <w:r w:rsidRPr="00605203">
        <w:rPr>
          <w:szCs w:val="20"/>
        </w:rPr>
        <w:t xml:space="preserve">If the target airspeed is zero and you engage the </w:t>
      </w:r>
      <w:r w:rsidRPr="00B17915">
        <w:rPr>
          <w:i/>
          <w:szCs w:val="20"/>
        </w:rPr>
        <w:t>Airspeed Hold</w:t>
      </w:r>
      <w:r w:rsidRPr="00605203">
        <w:rPr>
          <w:szCs w:val="20"/>
        </w:rPr>
        <w:t xml:space="preserve"> </w:t>
      </w:r>
      <w:r w:rsidR="00B17915">
        <w:rPr>
          <w:szCs w:val="20"/>
        </w:rPr>
        <w:t>autopilot</w:t>
      </w:r>
      <w:r w:rsidRPr="00605203">
        <w:rPr>
          <w:szCs w:val="20"/>
        </w:rPr>
        <w:t xml:space="preserve">, the system will automatically engage and hold your current airspeed.   </w:t>
      </w:r>
    </w:p>
    <w:p w14:paraId="2BE57639" w14:textId="77777777" w:rsidR="00605203" w:rsidRPr="00605203" w:rsidRDefault="00605203" w:rsidP="00C228AC">
      <w:pPr>
        <w:jc w:val="both"/>
        <w:rPr>
          <w:szCs w:val="20"/>
        </w:rPr>
      </w:pPr>
    </w:p>
    <w:p w14:paraId="1CF5210E" w14:textId="77777777" w:rsidR="00605203" w:rsidRPr="00605203" w:rsidRDefault="00605203" w:rsidP="00C228AC">
      <w:pPr>
        <w:jc w:val="both"/>
        <w:rPr>
          <w:szCs w:val="20"/>
        </w:rPr>
      </w:pPr>
      <w:r w:rsidRPr="00605203">
        <w:rPr>
          <w:szCs w:val="20"/>
        </w:rPr>
        <w:t xml:space="preserve">Note that the autopilot will never apply RETRO thrust: </w:t>
      </w:r>
      <w:r w:rsidR="00C71B72">
        <w:rPr>
          <w:szCs w:val="20"/>
        </w:rPr>
        <w:t>this is a design decision in the interests of efficiency</w:t>
      </w:r>
      <w:r w:rsidR="00030768">
        <w:rPr>
          <w:szCs w:val="20"/>
        </w:rPr>
        <w:t>;</w:t>
      </w:r>
      <w:r w:rsidR="00A33B61">
        <w:rPr>
          <w:szCs w:val="20"/>
        </w:rPr>
        <w:t xml:space="preserve"> </w:t>
      </w:r>
      <w:r w:rsidRPr="006832BE">
        <w:rPr>
          <w:i/>
          <w:szCs w:val="20"/>
        </w:rPr>
        <w:t>Airspeed Hold</w:t>
      </w:r>
      <w:r w:rsidRPr="00605203">
        <w:rPr>
          <w:szCs w:val="20"/>
        </w:rPr>
        <w:t xml:space="preserve"> is designed to be used in an atmosphere or while taxiing.  However, you may engage it in a vacuum if you want to accelerate smoothly and precisely to the </w:t>
      </w:r>
      <w:r w:rsidR="001735EE">
        <w:rPr>
          <w:szCs w:val="20"/>
        </w:rPr>
        <w:t xml:space="preserve">indicated </w:t>
      </w:r>
      <w:r w:rsidRPr="00605203">
        <w:rPr>
          <w:szCs w:val="20"/>
        </w:rPr>
        <w:t>speed -- provided that you are facing in the direction of the</w:t>
      </w:r>
      <w:r w:rsidR="00A64567">
        <w:rPr>
          <w:szCs w:val="20"/>
        </w:rPr>
        <w:t xml:space="preserve"> ship's velocity vector (i.e., </w:t>
      </w:r>
      <w:r w:rsidR="00A64567" w:rsidRPr="00A64567">
        <w:rPr>
          <w:i/>
          <w:szCs w:val="20"/>
        </w:rPr>
        <w:t>prograde</w:t>
      </w:r>
      <w:r w:rsidRPr="00605203">
        <w:rPr>
          <w:szCs w:val="20"/>
        </w:rPr>
        <w:t>).</w:t>
      </w:r>
    </w:p>
    <w:p w14:paraId="0301E058" w14:textId="77777777" w:rsidR="00605203" w:rsidRPr="00605203" w:rsidRDefault="00605203" w:rsidP="00C228AC">
      <w:pPr>
        <w:jc w:val="both"/>
        <w:rPr>
          <w:szCs w:val="20"/>
        </w:rPr>
      </w:pPr>
    </w:p>
    <w:p w14:paraId="7A0843AB" w14:textId="77777777" w:rsidR="00605203" w:rsidRPr="00605203" w:rsidRDefault="00605203" w:rsidP="00C228AC">
      <w:pPr>
        <w:jc w:val="both"/>
        <w:rPr>
          <w:szCs w:val="20"/>
        </w:rPr>
      </w:pPr>
      <w:r w:rsidRPr="00605203">
        <w:rPr>
          <w:szCs w:val="20"/>
        </w:rPr>
        <w:t xml:space="preserve">The shortcut keys to set the target airspeed are detailed in the </w:t>
      </w:r>
      <w:r w:rsidR="001E0EF2">
        <w:rPr>
          <w:i/>
          <w:szCs w:val="20"/>
        </w:rPr>
        <w:t xml:space="preserve">Custom Shortcut Keys </w:t>
      </w:r>
      <w:r w:rsidRPr="00605203">
        <w:rPr>
          <w:szCs w:val="20"/>
        </w:rPr>
        <w:t xml:space="preserve">section earlier in this document; for example </w:t>
      </w:r>
      <w:r w:rsidRPr="008F2F92">
        <w:rPr>
          <w:i/>
          <w:szCs w:val="20"/>
        </w:rPr>
        <w:t>CTRL-NUMPAD+</w:t>
      </w:r>
      <w:r w:rsidRPr="00605203">
        <w:rPr>
          <w:szCs w:val="20"/>
        </w:rPr>
        <w:t xml:space="preserve"> will increase the target airspeed by 25 m/s, </w:t>
      </w:r>
      <w:r w:rsidRPr="008F2F92">
        <w:rPr>
          <w:i/>
          <w:szCs w:val="20"/>
        </w:rPr>
        <w:t>NUMPAD+</w:t>
      </w:r>
      <w:r w:rsidRPr="00605203">
        <w:rPr>
          <w:szCs w:val="20"/>
        </w:rPr>
        <w:t xml:space="preserve"> by itself will increase it by 5 m/s, </w:t>
      </w:r>
      <w:r w:rsidRPr="008F2F92">
        <w:rPr>
          <w:i/>
          <w:szCs w:val="20"/>
        </w:rPr>
        <w:t>SHIFT-NUMPAD+</w:t>
      </w:r>
      <w:r w:rsidRPr="00605203">
        <w:rPr>
          <w:szCs w:val="20"/>
        </w:rPr>
        <w:t xml:space="preserve"> will increase it by 1 m/s, and </w:t>
      </w:r>
      <w:r w:rsidRPr="00C61792">
        <w:rPr>
          <w:i/>
          <w:szCs w:val="20"/>
        </w:rPr>
        <w:t>ALT-NUMPAD+</w:t>
      </w:r>
      <w:r w:rsidRPr="00605203">
        <w:rPr>
          <w:szCs w:val="20"/>
        </w:rPr>
        <w:t xml:space="preserve"> will increase it by 0.1 m/s (useful while taxiing).  </w:t>
      </w:r>
      <w:r w:rsidRPr="00106B00">
        <w:rPr>
          <w:i/>
          <w:szCs w:val="20"/>
        </w:rPr>
        <w:t>NUMPAD-</w:t>
      </w:r>
      <w:r w:rsidRPr="00605203">
        <w:rPr>
          <w:szCs w:val="20"/>
        </w:rPr>
        <w:t xml:space="preserve"> performs the inverse of </w:t>
      </w:r>
      <w:r w:rsidRPr="00106B00">
        <w:rPr>
          <w:i/>
          <w:szCs w:val="20"/>
        </w:rPr>
        <w:t>NUMPAD+</w:t>
      </w:r>
      <w:r w:rsidRPr="00605203">
        <w:rPr>
          <w:szCs w:val="20"/>
        </w:rPr>
        <w:t xml:space="preserve">.  Refer to the </w:t>
      </w:r>
      <w:r w:rsidR="00106B00" w:rsidRPr="00106B00">
        <w:rPr>
          <w:i/>
          <w:szCs w:val="20"/>
        </w:rPr>
        <w:t>Custom Shortcut Keys</w:t>
      </w:r>
      <w:r w:rsidRPr="00605203">
        <w:rPr>
          <w:szCs w:val="20"/>
        </w:rPr>
        <w:t xml:space="preserve"> section earlier in this document for a detailed list of autopilot mode keys.</w:t>
      </w:r>
    </w:p>
    <w:p w14:paraId="2A18DDB4" w14:textId="77777777" w:rsidR="00605203" w:rsidRPr="00605203" w:rsidRDefault="00605203" w:rsidP="00C228AC">
      <w:pPr>
        <w:jc w:val="both"/>
        <w:rPr>
          <w:szCs w:val="20"/>
        </w:rPr>
      </w:pPr>
    </w:p>
    <w:p w14:paraId="16FE000F" w14:textId="77777777" w:rsidR="00605203" w:rsidRPr="00605203" w:rsidRDefault="00605203" w:rsidP="00C228AC">
      <w:pPr>
        <w:jc w:val="both"/>
        <w:rPr>
          <w:szCs w:val="20"/>
        </w:rPr>
      </w:pPr>
      <w:r w:rsidRPr="00605203">
        <w:rPr>
          <w:szCs w:val="20"/>
        </w:rPr>
        <w:t xml:space="preserve">There are four values of interest displayed on the </w:t>
      </w:r>
      <w:r w:rsidR="0032408D">
        <w:rPr>
          <w:i/>
          <w:szCs w:val="20"/>
        </w:rPr>
        <w:t>Airspeed Hold</w:t>
      </w:r>
      <w:r w:rsidRPr="00605203">
        <w:rPr>
          <w:szCs w:val="20"/>
        </w:rPr>
        <w:t xml:space="preserve"> MDA screen:</w:t>
      </w:r>
    </w:p>
    <w:p w14:paraId="295505BC" w14:textId="77777777" w:rsidR="00605203" w:rsidRDefault="00605203" w:rsidP="00605203">
      <w:pPr>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948"/>
      </w:tblGrid>
      <w:tr w:rsidR="005F2BD2" w:rsidRPr="007A797D" w14:paraId="13C8C520" w14:textId="77777777" w:rsidTr="007A797D">
        <w:tc>
          <w:tcPr>
            <w:tcW w:w="1908" w:type="dxa"/>
          </w:tcPr>
          <w:p w14:paraId="3DC9BF4F" w14:textId="77777777" w:rsidR="005F2BD2" w:rsidRPr="00414862" w:rsidRDefault="005F2BD2" w:rsidP="00BD425C">
            <w:r w:rsidRPr="00414862">
              <w:lastRenderedPageBreak/>
              <w:t>AIRSPEED</w:t>
            </w:r>
          </w:p>
        </w:tc>
        <w:tc>
          <w:tcPr>
            <w:tcW w:w="6948" w:type="dxa"/>
          </w:tcPr>
          <w:p w14:paraId="7FBD1482" w14:textId="77777777" w:rsidR="005F2BD2" w:rsidRPr="00FF5253" w:rsidRDefault="005F2BD2" w:rsidP="00BD425C">
            <w:r>
              <w:t>S</w:t>
            </w:r>
            <w:r w:rsidRPr="00FF5253">
              <w:t>hows curren</w:t>
            </w:r>
            <w:r>
              <w:t>t airspeed in meters-per-second.</w:t>
            </w:r>
            <w:r w:rsidRPr="00FF5253">
              <w:t xml:space="preserve">                                                                                                                                                                    </w:t>
            </w:r>
          </w:p>
        </w:tc>
      </w:tr>
      <w:tr w:rsidR="005F2BD2" w:rsidRPr="007A797D" w14:paraId="673F220C" w14:textId="77777777" w:rsidTr="007A797D">
        <w:tc>
          <w:tcPr>
            <w:tcW w:w="1908" w:type="dxa"/>
          </w:tcPr>
          <w:p w14:paraId="183F26E2" w14:textId="77777777" w:rsidR="005F2BD2" w:rsidRPr="00414862" w:rsidRDefault="005F2BD2" w:rsidP="00BD425C">
            <w:r w:rsidRPr="00414862">
              <w:t>IMP</w:t>
            </w:r>
          </w:p>
        </w:tc>
        <w:tc>
          <w:tcPr>
            <w:tcW w:w="6948" w:type="dxa"/>
          </w:tcPr>
          <w:p w14:paraId="49C35FCD" w14:textId="77777777" w:rsidR="005F2BD2" w:rsidRPr="00FF5253" w:rsidRDefault="005F2BD2" w:rsidP="00BD425C">
            <w:r>
              <w:t>S</w:t>
            </w:r>
            <w:r w:rsidRPr="00FF5253">
              <w:t>hows current airs</w:t>
            </w:r>
            <w:r>
              <w:t xml:space="preserve">peed in </w:t>
            </w:r>
            <w:r w:rsidR="00A56844">
              <w:t>I</w:t>
            </w:r>
            <w:r>
              <w:t>mperial miles-per-hour.</w:t>
            </w:r>
            <w:r w:rsidRPr="00FF5253">
              <w:t xml:space="preserve">                                                                                                                                                                   </w:t>
            </w:r>
          </w:p>
        </w:tc>
      </w:tr>
      <w:tr w:rsidR="005F2BD2" w:rsidRPr="007A797D" w14:paraId="24AC68B6" w14:textId="77777777" w:rsidTr="007A797D">
        <w:tc>
          <w:tcPr>
            <w:tcW w:w="1908" w:type="dxa"/>
          </w:tcPr>
          <w:p w14:paraId="7C0A19BF" w14:textId="77777777" w:rsidR="005F2BD2" w:rsidRPr="00414862" w:rsidRDefault="005F2BD2" w:rsidP="00BD425C">
            <w:r w:rsidRPr="00414862">
              <w:t>MAIN THRUST</w:t>
            </w:r>
          </w:p>
        </w:tc>
        <w:tc>
          <w:tcPr>
            <w:tcW w:w="6948" w:type="dxa"/>
          </w:tcPr>
          <w:p w14:paraId="2A8AAA1A" w14:textId="77777777" w:rsidR="005F2BD2" w:rsidRPr="00FF5253" w:rsidRDefault="005F2BD2" w:rsidP="00BD425C">
            <w:r>
              <w:t>S</w:t>
            </w:r>
            <w:r w:rsidRPr="00FF5253">
              <w:t xml:space="preserve">hows the current main engine thrust level from 0% to 100%.                                                                                                                                                          </w:t>
            </w:r>
          </w:p>
        </w:tc>
      </w:tr>
      <w:tr w:rsidR="005F2BD2" w:rsidRPr="007A797D" w14:paraId="13F10786" w14:textId="77777777" w:rsidTr="007A797D">
        <w:tc>
          <w:tcPr>
            <w:tcW w:w="1908" w:type="dxa"/>
          </w:tcPr>
          <w:p w14:paraId="0539C99D" w14:textId="77777777" w:rsidR="005F2BD2" w:rsidRDefault="005F2BD2" w:rsidP="00BD425C">
            <w:r w:rsidRPr="00414862">
              <w:t>MAIN MAXACC</w:t>
            </w:r>
          </w:p>
        </w:tc>
        <w:tc>
          <w:tcPr>
            <w:tcW w:w="6948" w:type="dxa"/>
          </w:tcPr>
          <w:p w14:paraId="14F8480E" w14:textId="77777777" w:rsidR="005F2BD2" w:rsidRDefault="005F2BD2" w:rsidP="00BD425C">
            <w:r>
              <w:t>S</w:t>
            </w:r>
            <w:r w:rsidRPr="00FF5253">
              <w:t xml:space="preserve">hows the maximum acceleration that the main engines can provide to the ship; if atmospheric drag and/or gravity drag is too high the </w:t>
            </w:r>
            <w:r>
              <w:t xml:space="preserve">engines will </w:t>
            </w:r>
            <w:r w:rsidR="00253FA7">
              <w:t xml:space="preserve">not </w:t>
            </w:r>
            <w:r>
              <w:t xml:space="preserve">be able to </w:t>
            </w:r>
            <w:r w:rsidRPr="00FF5253">
              <w:t xml:space="preserve">accelerate </w:t>
            </w:r>
            <w:r>
              <w:t xml:space="preserve">the ship any </w:t>
            </w:r>
            <w:r w:rsidRPr="00FF5253">
              <w:t>further and a warning callout will sound.</w:t>
            </w:r>
          </w:p>
        </w:tc>
      </w:tr>
    </w:tbl>
    <w:p w14:paraId="20BA4944" w14:textId="77777777" w:rsidR="005F2BD2" w:rsidRPr="00605203" w:rsidRDefault="005F2BD2" w:rsidP="00605203">
      <w:pPr>
        <w:rPr>
          <w:szCs w:val="20"/>
        </w:rPr>
      </w:pPr>
    </w:p>
    <w:p w14:paraId="25998847" w14:textId="77777777" w:rsidR="00605203" w:rsidRPr="00605203" w:rsidRDefault="00605203" w:rsidP="00605203">
      <w:pPr>
        <w:rPr>
          <w:szCs w:val="20"/>
        </w:rPr>
      </w:pPr>
      <w:r w:rsidRPr="00605203">
        <w:rPr>
          <w:szCs w:val="20"/>
        </w:rPr>
        <w:t xml:space="preserve">      </w:t>
      </w:r>
    </w:p>
    <w:p w14:paraId="0E0DC5B7" w14:textId="77777777" w:rsidR="003D5D99" w:rsidRDefault="00605203" w:rsidP="00C228AC">
      <w:pPr>
        <w:jc w:val="both"/>
        <w:rPr>
          <w:szCs w:val="20"/>
        </w:rPr>
      </w:pPr>
      <w:r w:rsidRPr="00605203">
        <w:rPr>
          <w:szCs w:val="20"/>
        </w:rPr>
        <w:t xml:space="preserve">The </w:t>
      </w:r>
      <w:r w:rsidRPr="00644D15">
        <w:rPr>
          <w:i/>
          <w:szCs w:val="20"/>
        </w:rPr>
        <w:t>Airspeed Hold</w:t>
      </w:r>
      <w:r w:rsidRPr="00605203">
        <w:rPr>
          <w:szCs w:val="20"/>
        </w:rPr>
        <w:t xml:space="preserve"> autopilot will automatically disengage when you touch down, so you don't </w:t>
      </w:r>
      <w:r w:rsidR="00295F34">
        <w:rPr>
          <w:szCs w:val="20"/>
        </w:rPr>
        <w:t>need</w:t>
      </w:r>
      <w:r w:rsidRPr="00605203">
        <w:rPr>
          <w:szCs w:val="20"/>
        </w:rPr>
        <w:t xml:space="preserve"> to worry about disengaging it if you</w:t>
      </w:r>
      <w:r w:rsidR="00010719">
        <w:rPr>
          <w:szCs w:val="20"/>
        </w:rPr>
        <w:t xml:space="preserve"> use it during final approach</w:t>
      </w:r>
      <w:r w:rsidR="0001169F">
        <w:rPr>
          <w:szCs w:val="20"/>
        </w:rPr>
        <w:t>.</w:t>
      </w:r>
      <w:r w:rsidR="00010719">
        <w:rPr>
          <w:szCs w:val="20"/>
        </w:rPr>
        <w:t xml:space="preserve"> </w:t>
      </w:r>
    </w:p>
    <w:p w14:paraId="4166C09E" w14:textId="77777777" w:rsidR="003D5D99" w:rsidRDefault="003D5D99" w:rsidP="00C228AC">
      <w:pPr>
        <w:jc w:val="both"/>
        <w:rPr>
          <w:szCs w:val="20"/>
        </w:rPr>
      </w:pPr>
    </w:p>
    <w:p w14:paraId="1DF83DA6" w14:textId="77777777" w:rsidR="00605203" w:rsidRPr="00605203" w:rsidRDefault="00605203" w:rsidP="00C228AC">
      <w:pPr>
        <w:jc w:val="both"/>
        <w:rPr>
          <w:szCs w:val="20"/>
        </w:rPr>
      </w:pPr>
      <w:r w:rsidRPr="00010719">
        <w:rPr>
          <w:i/>
          <w:szCs w:val="20"/>
        </w:rPr>
        <w:t>Airspeed Hold</w:t>
      </w:r>
      <w:r w:rsidRPr="00605203">
        <w:rPr>
          <w:szCs w:val="20"/>
        </w:rPr>
        <w:t xml:space="preserve"> is particularly useful during final approach</w:t>
      </w:r>
      <w:r w:rsidR="003D5D99">
        <w:rPr>
          <w:szCs w:val="20"/>
        </w:rPr>
        <w:t xml:space="preserve"> when landing in an atmosphere:</w:t>
      </w:r>
    </w:p>
    <w:p w14:paraId="5761D162" w14:textId="77777777" w:rsidR="00605203" w:rsidRPr="00605203" w:rsidRDefault="00605203" w:rsidP="00C228AC">
      <w:pPr>
        <w:jc w:val="both"/>
        <w:rPr>
          <w:szCs w:val="20"/>
        </w:rPr>
      </w:pPr>
    </w:p>
    <w:p w14:paraId="5EAA92C3" w14:textId="77777777" w:rsidR="00605203" w:rsidRDefault="00605203" w:rsidP="00C228AC">
      <w:pPr>
        <w:numPr>
          <w:ilvl w:val="0"/>
          <w:numId w:val="17"/>
        </w:numPr>
        <w:jc w:val="both"/>
        <w:rPr>
          <w:szCs w:val="20"/>
        </w:rPr>
      </w:pPr>
      <w:r w:rsidRPr="00605203">
        <w:rPr>
          <w:szCs w:val="20"/>
        </w:rPr>
        <w:t xml:space="preserve">Set </w:t>
      </w:r>
      <w:r w:rsidRPr="001D2C98">
        <w:rPr>
          <w:i/>
          <w:szCs w:val="20"/>
        </w:rPr>
        <w:t>Airspeed Hold</w:t>
      </w:r>
      <w:r w:rsidR="00C26D7C">
        <w:rPr>
          <w:szCs w:val="20"/>
        </w:rPr>
        <w:t xml:space="preserve"> to maintain about </w:t>
      </w:r>
      <w:r w:rsidR="00142C1B">
        <w:rPr>
          <w:szCs w:val="20"/>
        </w:rPr>
        <w:t>110-</w:t>
      </w:r>
      <w:r w:rsidR="00C26D7C">
        <w:rPr>
          <w:szCs w:val="20"/>
        </w:rPr>
        <w:t>13</w:t>
      </w:r>
      <w:r w:rsidRPr="00605203">
        <w:rPr>
          <w:szCs w:val="20"/>
        </w:rPr>
        <w:t>0 meters-per-seco</w:t>
      </w:r>
      <w:r w:rsidR="001D2C98">
        <w:rPr>
          <w:szCs w:val="20"/>
        </w:rPr>
        <w:t>nd, depending on your ship’s mass.</w:t>
      </w:r>
    </w:p>
    <w:p w14:paraId="50CD2DD6" w14:textId="77777777" w:rsidR="001D2C98" w:rsidRDefault="001D2C98" w:rsidP="00C228AC">
      <w:pPr>
        <w:jc w:val="both"/>
        <w:rPr>
          <w:szCs w:val="20"/>
        </w:rPr>
      </w:pPr>
    </w:p>
    <w:p w14:paraId="6A645344" w14:textId="77777777" w:rsidR="00605203" w:rsidRDefault="00605203" w:rsidP="00C228AC">
      <w:pPr>
        <w:numPr>
          <w:ilvl w:val="0"/>
          <w:numId w:val="17"/>
        </w:numPr>
        <w:jc w:val="both"/>
        <w:rPr>
          <w:szCs w:val="20"/>
        </w:rPr>
      </w:pPr>
      <w:r w:rsidRPr="00605203">
        <w:rPr>
          <w:szCs w:val="20"/>
        </w:rPr>
        <w:t xml:space="preserve">Fly the </w:t>
      </w:r>
      <w:r w:rsidR="00C93694">
        <w:rPr>
          <w:szCs w:val="20"/>
        </w:rPr>
        <w:t xml:space="preserve">ship </w:t>
      </w:r>
      <w:r w:rsidRPr="00605203">
        <w:rPr>
          <w:szCs w:val="20"/>
        </w:rPr>
        <w:t>to a smooth touchdown on the runway without touching the throttle.</w:t>
      </w:r>
    </w:p>
    <w:p w14:paraId="25DB4074" w14:textId="77777777" w:rsidR="0061412A" w:rsidRDefault="0061412A" w:rsidP="00C228AC">
      <w:pPr>
        <w:jc w:val="both"/>
        <w:rPr>
          <w:szCs w:val="20"/>
        </w:rPr>
      </w:pPr>
    </w:p>
    <w:p w14:paraId="6744796E" w14:textId="77777777" w:rsidR="0061412A" w:rsidRDefault="0061412A" w:rsidP="00C228AC">
      <w:pPr>
        <w:numPr>
          <w:ilvl w:val="0"/>
          <w:numId w:val="17"/>
        </w:numPr>
        <w:jc w:val="both"/>
        <w:rPr>
          <w:szCs w:val="20"/>
        </w:rPr>
      </w:pPr>
      <w:r>
        <w:rPr>
          <w:szCs w:val="20"/>
        </w:rPr>
        <w:t>Apply the brakes</w:t>
      </w:r>
      <w:r w:rsidR="00AF1EA4">
        <w:rPr>
          <w:szCs w:val="20"/>
        </w:rPr>
        <w:t xml:space="preserve"> </w:t>
      </w:r>
      <w:r w:rsidR="0013140C">
        <w:rPr>
          <w:szCs w:val="20"/>
        </w:rPr>
        <w:t xml:space="preserve">by </w:t>
      </w:r>
      <w:r w:rsidR="00BD206C">
        <w:rPr>
          <w:szCs w:val="20"/>
        </w:rPr>
        <w:t>hold</w:t>
      </w:r>
      <w:r w:rsidR="0013140C">
        <w:rPr>
          <w:szCs w:val="20"/>
        </w:rPr>
        <w:t>ing the</w:t>
      </w:r>
      <w:r w:rsidR="00BD206C">
        <w:rPr>
          <w:szCs w:val="20"/>
        </w:rPr>
        <w:t xml:space="preserve"> </w:t>
      </w:r>
      <w:r w:rsidR="00BD206C" w:rsidRPr="00BD206C">
        <w:rPr>
          <w:b/>
          <w:szCs w:val="20"/>
        </w:rPr>
        <w:t>.</w:t>
      </w:r>
      <w:r w:rsidR="00BD206C">
        <w:rPr>
          <w:szCs w:val="20"/>
        </w:rPr>
        <w:t xml:space="preserve"> </w:t>
      </w:r>
      <w:r w:rsidR="00AA5071">
        <w:rPr>
          <w:szCs w:val="20"/>
        </w:rPr>
        <w:t xml:space="preserve">(period) </w:t>
      </w:r>
      <w:r w:rsidR="00BD206C">
        <w:rPr>
          <w:szCs w:val="20"/>
        </w:rPr>
        <w:t xml:space="preserve">and </w:t>
      </w:r>
      <w:r w:rsidR="00BD206C" w:rsidRPr="00BD206C">
        <w:rPr>
          <w:b/>
          <w:szCs w:val="20"/>
        </w:rPr>
        <w:t>,</w:t>
      </w:r>
      <w:r w:rsidR="00BD206C">
        <w:rPr>
          <w:szCs w:val="20"/>
        </w:rPr>
        <w:t xml:space="preserve"> </w:t>
      </w:r>
      <w:r w:rsidR="00AA5071">
        <w:rPr>
          <w:szCs w:val="20"/>
        </w:rPr>
        <w:t xml:space="preserve">(comma) </w:t>
      </w:r>
      <w:r w:rsidR="00BD206C">
        <w:rPr>
          <w:szCs w:val="20"/>
        </w:rPr>
        <w:t>keys</w:t>
      </w:r>
      <w:r>
        <w:rPr>
          <w:szCs w:val="20"/>
        </w:rPr>
        <w:t>.</w:t>
      </w:r>
    </w:p>
    <w:p w14:paraId="48F36241" w14:textId="77777777" w:rsidR="00C93694" w:rsidRDefault="00C93694" w:rsidP="00C93694">
      <w:pPr>
        <w:pStyle w:val="ListParagraph"/>
        <w:rPr>
          <w:szCs w:val="20"/>
        </w:rPr>
      </w:pPr>
    </w:p>
    <w:p w14:paraId="3C0D23AB" w14:textId="77777777" w:rsidR="00C93694" w:rsidRPr="00605203" w:rsidRDefault="00C93694" w:rsidP="00C228AC">
      <w:pPr>
        <w:numPr>
          <w:ilvl w:val="0"/>
          <w:numId w:val="17"/>
        </w:numPr>
        <w:jc w:val="both"/>
        <w:rPr>
          <w:szCs w:val="20"/>
        </w:rPr>
      </w:pPr>
      <w:r>
        <w:rPr>
          <w:szCs w:val="20"/>
        </w:rPr>
        <w:t>Once the ship reaches wheel-stop, the parking brakes will engage automatically.  Engaging any thruster or powering down the APU will automatically disengage t</w:t>
      </w:r>
      <w:r w:rsidR="0066712B">
        <w:rPr>
          <w:szCs w:val="20"/>
        </w:rPr>
        <w:t>he parking brakes.</w:t>
      </w:r>
    </w:p>
    <w:p w14:paraId="5F1E189B" w14:textId="77777777" w:rsidR="00605203" w:rsidRDefault="00605203" w:rsidP="00C228AC">
      <w:pPr>
        <w:jc w:val="both"/>
        <w:rPr>
          <w:szCs w:val="20"/>
        </w:rPr>
      </w:pPr>
    </w:p>
    <w:p w14:paraId="20A2E912" w14:textId="77777777" w:rsidR="00030768" w:rsidRPr="00605203" w:rsidRDefault="00030768" w:rsidP="00C228AC">
      <w:pPr>
        <w:jc w:val="both"/>
        <w:rPr>
          <w:szCs w:val="20"/>
        </w:rPr>
      </w:pPr>
    </w:p>
    <w:p w14:paraId="24D42D8F" w14:textId="77777777" w:rsidR="00D232A8" w:rsidRDefault="00605203" w:rsidP="00C228AC">
      <w:pPr>
        <w:jc w:val="both"/>
        <w:rPr>
          <w:szCs w:val="20"/>
        </w:rPr>
      </w:pPr>
      <w:r w:rsidRPr="00D232A8">
        <w:rPr>
          <w:b/>
          <w:szCs w:val="20"/>
        </w:rPr>
        <w:lastRenderedPageBreak/>
        <w:t>A NOTE ABOUT TIME ACCELERATION:</w:t>
      </w:r>
      <w:r w:rsidRPr="00605203">
        <w:rPr>
          <w:szCs w:val="20"/>
        </w:rPr>
        <w:t xml:space="preserve"> </w:t>
      </w:r>
    </w:p>
    <w:p w14:paraId="7AE48E81" w14:textId="77777777" w:rsidR="00D232A8" w:rsidRDefault="00D232A8" w:rsidP="00C228AC">
      <w:pPr>
        <w:jc w:val="both"/>
        <w:rPr>
          <w:szCs w:val="20"/>
        </w:rPr>
      </w:pPr>
    </w:p>
    <w:p w14:paraId="2D3BD69D" w14:textId="77777777" w:rsidR="00605203" w:rsidRPr="00605203" w:rsidRDefault="00D232A8" w:rsidP="00C228AC">
      <w:pPr>
        <w:jc w:val="both"/>
        <w:rPr>
          <w:szCs w:val="20"/>
        </w:rPr>
      </w:pPr>
      <w:r>
        <w:rPr>
          <w:szCs w:val="20"/>
        </w:rPr>
        <w:t>Y</w:t>
      </w:r>
      <w:r w:rsidR="00605203" w:rsidRPr="00605203">
        <w:rPr>
          <w:szCs w:val="20"/>
        </w:rPr>
        <w:t xml:space="preserve">ou should be </w:t>
      </w:r>
      <w:r w:rsidR="00450EFB">
        <w:rPr>
          <w:szCs w:val="20"/>
        </w:rPr>
        <w:t xml:space="preserve">able to </w:t>
      </w:r>
      <w:r w:rsidR="00605203" w:rsidRPr="00605203">
        <w:rPr>
          <w:szCs w:val="20"/>
        </w:rPr>
        <w:t xml:space="preserve">run the </w:t>
      </w:r>
      <w:r w:rsidRPr="00D232A8">
        <w:rPr>
          <w:i/>
          <w:szCs w:val="20"/>
        </w:rPr>
        <w:t>Airspeed Hold</w:t>
      </w:r>
      <w:r w:rsidR="00605203" w:rsidRPr="00605203">
        <w:rPr>
          <w:szCs w:val="20"/>
        </w:rPr>
        <w:t xml:space="preserve"> autopilot between 10x and 100x in an atmosphere, depending on your frame rate.  If you attempt to engage time acceleration at &gt; 100x the autopilot will switch to </w:t>
      </w:r>
      <w:r w:rsidR="00605203" w:rsidRPr="00A57802">
        <w:rPr>
          <w:i/>
          <w:szCs w:val="20"/>
        </w:rPr>
        <w:t>SUSPENDED</w:t>
      </w:r>
      <w:r w:rsidR="00605203" w:rsidRPr="00605203">
        <w:rPr>
          <w:szCs w:val="20"/>
        </w:rPr>
        <w:t xml:space="preserve"> status (this will be shown on the MDA screen); it will automatically re-engage when you switch back to a lower time acceleration setting.</w:t>
      </w:r>
    </w:p>
    <w:p w14:paraId="6BA5004D" w14:textId="77777777" w:rsidR="004671E4" w:rsidRDefault="004671E4" w:rsidP="00C228AC">
      <w:pPr>
        <w:jc w:val="both"/>
        <w:rPr>
          <w:szCs w:val="20"/>
        </w:rPr>
      </w:pPr>
    </w:p>
    <w:p w14:paraId="34097DD0" w14:textId="77777777" w:rsidR="00416CEC" w:rsidRDefault="00416CEC" w:rsidP="00386264">
      <w:pPr>
        <w:jc w:val="both"/>
        <w:rPr>
          <w:szCs w:val="20"/>
        </w:rPr>
      </w:pPr>
    </w:p>
    <w:p w14:paraId="6B2C6781" w14:textId="77777777" w:rsidR="003105FF" w:rsidRDefault="001965D1" w:rsidP="003105FF">
      <w:pPr>
        <w:pStyle w:val="Heading1"/>
        <w:jc w:val="both"/>
      </w:pPr>
      <w:bookmarkStart w:id="40" w:name="_Toc80454754"/>
      <w:r>
        <w:t xml:space="preserve">Using the </w:t>
      </w:r>
      <w:r w:rsidR="00AD2E6E">
        <w:t xml:space="preserve">Docking </w:t>
      </w:r>
      <w:r>
        <w:t>Camera</w:t>
      </w:r>
      <w:r w:rsidR="0019558D">
        <w:t xml:space="preserve"> (XR5 Only)</w:t>
      </w:r>
      <w:bookmarkEnd w:id="40"/>
    </w:p>
    <w:p w14:paraId="218BC2FD" w14:textId="77777777" w:rsidR="003105FF" w:rsidRDefault="003105FF" w:rsidP="003105FF"/>
    <w:p w14:paraId="09C438F5" w14:textId="77777777" w:rsidR="00510683" w:rsidRDefault="00510683" w:rsidP="00DF3AD0">
      <w:pPr>
        <w:jc w:val="both"/>
      </w:pPr>
      <w:r>
        <w:t xml:space="preserve">The Vanguard features a </w:t>
      </w:r>
      <w:r>
        <w:rPr>
          <w:i/>
        </w:rPr>
        <w:t>docking camera and instrument panel</w:t>
      </w:r>
      <w:r>
        <w:t xml:space="preserve"> that makes docking with stations and other vessels much easier than it is for other Orbiter vessels with a </w:t>
      </w:r>
      <w:r w:rsidR="00BF019A">
        <w:t>dorsal (i.e., "</w:t>
      </w:r>
      <w:r>
        <w:t>top-mounted</w:t>
      </w:r>
      <w:r w:rsidR="00BF019A">
        <w:t>")</w:t>
      </w:r>
      <w:r>
        <w:t xml:space="preserve"> docking port.  Here is a screenshot of the docking camera view with the Vanguard on final docking approach </w:t>
      </w:r>
      <w:r w:rsidR="00EB4EBF">
        <w:t>to</w:t>
      </w:r>
      <w:r>
        <w:t xml:space="preserve"> the ISS:</w:t>
      </w:r>
    </w:p>
    <w:p w14:paraId="47C9C8B3" w14:textId="77777777" w:rsidR="00510683" w:rsidRDefault="00510683" w:rsidP="003105FF"/>
    <w:p w14:paraId="23254FA0" w14:textId="77777777" w:rsidR="00510683" w:rsidRDefault="00510683" w:rsidP="003105FF"/>
    <w:p w14:paraId="696C635F" w14:textId="77777777" w:rsidR="00510683" w:rsidRDefault="00212FE8" w:rsidP="003105FF">
      <w:r>
        <w:lastRenderedPageBreak/>
        <w:pict w14:anchorId="21387744">
          <v:shape id="_x0000_i1064" type="#_x0000_t75" style="width:431.4pt;height:345pt">
            <v:imagedata r:id="rId72" o:title="XR5-docking-panel"/>
          </v:shape>
        </w:pict>
      </w:r>
    </w:p>
    <w:p w14:paraId="7E2D20D4" w14:textId="77777777" w:rsidR="00510683" w:rsidRDefault="00510683" w:rsidP="003105FF"/>
    <w:p w14:paraId="245165BF" w14:textId="77777777" w:rsidR="00510683" w:rsidRPr="00165A41" w:rsidRDefault="00165A41" w:rsidP="00165A41">
      <w:pPr>
        <w:jc w:val="center"/>
        <w:rPr>
          <w:i/>
          <w:sz w:val="24"/>
        </w:rPr>
      </w:pPr>
      <w:r w:rsidRPr="00165A41">
        <w:rPr>
          <w:i/>
          <w:sz w:val="24"/>
        </w:rPr>
        <w:t xml:space="preserve">Docking Camera View </w:t>
      </w:r>
      <w:r w:rsidR="00DC1700">
        <w:rPr>
          <w:i/>
          <w:sz w:val="24"/>
        </w:rPr>
        <w:t>of</w:t>
      </w:r>
      <w:r w:rsidRPr="00165A41">
        <w:rPr>
          <w:i/>
          <w:sz w:val="24"/>
        </w:rPr>
        <w:t xml:space="preserve"> Final Approach to the ISS</w:t>
      </w:r>
    </w:p>
    <w:p w14:paraId="61B90642" w14:textId="77777777" w:rsidR="003105FF" w:rsidRDefault="003105FF" w:rsidP="00386264">
      <w:pPr>
        <w:pStyle w:val="Heading1"/>
        <w:jc w:val="both"/>
      </w:pPr>
    </w:p>
    <w:p w14:paraId="123202D2" w14:textId="77777777" w:rsidR="00A2678B" w:rsidRDefault="00E1156C" w:rsidP="00DF3AD0">
      <w:pPr>
        <w:jc w:val="both"/>
      </w:pPr>
      <w:r>
        <w:t>You can access the docking panel by pressing CTRL-UP from the upper panel view</w:t>
      </w:r>
      <w:r w:rsidR="00852F7A">
        <w:t xml:space="preserve"> (</w:t>
      </w:r>
      <w:r>
        <w:t xml:space="preserve">i.e., press CTRL-UP </w:t>
      </w:r>
      <w:r>
        <w:rPr>
          <w:i/>
        </w:rPr>
        <w:t xml:space="preserve">twice </w:t>
      </w:r>
      <w:r>
        <w:t>from the main panel</w:t>
      </w:r>
      <w:r w:rsidR="00852F7A">
        <w:t xml:space="preserve">), or you can use </w:t>
      </w:r>
      <w:r w:rsidR="004C0377">
        <w:t xml:space="preserve">the </w:t>
      </w:r>
      <w:r w:rsidR="00852F7A">
        <w:rPr>
          <w:i/>
        </w:rPr>
        <w:t xml:space="preserve">Switch to Docking Camera View </w:t>
      </w:r>
      <w:r w:rsidR="00852F7A">
        <w:t>button on the upper panel</w:t>
      </w:r>
      <w:r>
        <w:t xml:space="preserve">.  The docking camera is mounted directly along the centerline of the Vanguard’s docking port.  </w:t>
      </w:r>
    </w:p>
    <w:p w14:paraId="23A2FAE6" w14:textId="77777777" w:rsidR="00E1156C" w:rsidRDefault="00E1156C" w:rsidP="00DF3AD0">
      <w:pPr>
        <w:jc w:val="both"/>
      </w:pPr>
    </w:p>
    <w:p w14:paraId="3E7FFD68" w14:textId="77777777" w:rsidR="00E1156C" w:rsidRDefault="00E1156C" w:rsidP="00DF3AD0">
      <w:pPr>
        <w:jc w:val="both"/>
      </w:pPr>
      <w:r>
        <w:t xml:space="preserve">In addition to the docking camera, the Vanguard can switch the RCS jets into </w:t>
      </w:r>
      <w:r>
        <w:rPr>
          <w:i/>
        </w:rPr>
        <w:t>docking configuration</w:t>
      </w:r>
      <w:r>
        <w:t xml:space="preserve">.  This is controlled via the </w:t>
      </w:r>
      <w:r>
        <w:rPr>
          <w:i/>
        </w:rPr>
        <w:t xml:space="preserve">RCS Docking Config </w:t>
      </w:r>
      <w:r>
        <w:lastRenderedPageBreak/>
        <w:t xml:space="preserve">button/light on the main panel and the docking camera panel, or you can use the ALT-J hotkey.  Clicking the button toggles the RCS configuration between </w:t>
      </w:r>
      <w:smartTag w:uri="urn:schemas-microsoft-com:office:smarttags" w:element="place">
        <w:smartTag w:uri="urn:schemas-microsoft-com:office:smarttags" w:element="City">
          <w:r w:rsidRPr="00E1156C">
            <w:rPr>
              <w:i/>
            </w:rPr>
            <w:t>N</w:t>
          </w:r>
          <w:r>
            <w:rPr>
              <w:i/>
            </w:rPr>
            <w:t>ormal</w:t>
          </w:r>
        </w:smartTag>
      </w:smartTag>
      <w:r>
        <w:rPr>
          <w:i/>
        </w:rPr>
        <w:t xml:space="preserve"> </w:t>
      </w:r>
      <w:r>
        <w:t xml:space="preserve">and </w:t>
      </w:r>
      <w:r>
        <w:rPr>
          <w:i/>
        </w:rPr>
        <w:t xml:space="preserve">Docking </w:t>
      </w:r>
      <w:r>
        <w:t xml:space="preserve">modes: in normal mode the RCS jets operate normally.  In </w:t>
      </w:r>
      <w:r>
        <w:rPr>
          <w:i/>
        </w:rPr>
        <w:t xml:space="preserve">docking </w:t>
      </w:r>
      <w:r>
        <w:t xml:space="preserve">mode, however, two changes occur: 1) power to the RCS jets is reduced to 40% of normal to allow for precise control of the ship while docking, and 2) the control axes for the RCS jets are switched so that when you are looking along the docking port centerline camera you can use the RCS Rotation and Translation keys just as though you were looking along the </w:t>
      </w:r>
      <w:r w:rsidRPr="00477634">
        <w:rPr>
          <w:i/>
        </w:rPr>
        <w:t>nosecone</w:t>
      </w:r>
      <w:r>
        <w:t xml:space="preserve"> with a </w:t>
      </w:r>
      <w:r w:rsidRPr="00477634">
        <w:rPr>
          <w:i/>
        </w:rPr>
        <w:t>nosecone</w:t>
      </w:r>
      <w:r>
        <w:t xml:space="preserve"> docking port; i.e., it will feel "normal." For example, pressing </w:t>
      </w:r>
      <w:r w:rsidR="00BA0941">
        <w:t>NUMPAD</w:t>
      </w:r>
      <w:r>
        <w:t xml:space="preserve">6 in translation mode will move the ship forward along the Z axis in </w:t>
      </w:r>
      <w:r>
        <w:rPr>
          <w:i/>
          <w:iCs/>
        </w:rPr>
        <w:t>normal</w:t>
      </w:r>
      <w:r>
        <w:t xml:space="preserve"> RCS mode, but it will move the ship </w:t>
      </w:r>
      <w:r>
        <w:rPr>
          <w:u w:val="single"/>
        </w:rPr>
        <w:t>up</w:t>
      </w:r>
      <w:r>
        <w:t xml:space="preserve"> along the Y axis in </w:t>
      </w:r>
      <w:r>
        <w:rPr>
          <w:i/>
          <w:iCs/>
        </w:rPr>
        <w:t>docking</w:t>
      </w:r>
      <w:r w:rsidR="00416CA0">
        <w:t xml:space="preserve"> RCS mode.  </w:t>
      </w:r>
    </w:p>
    <w:p w14:paraId="4F294CEE" w14:textId="77777777" w:rsidR="00416CA0" w:rsidRDefault="00416CA0" w:rsidP="00DF3AD0">
      <w:pPr>
        <w:jc w:val="both"/>
      </w:pPr>
    </w:p>
    <w:p w14:paraId="7E79319B" w14:textId="662AFFE6" w:rsidR="00E1156C" w:rsidRDefault="00416CA0" w:rsidP="00DF3AD0">
      <w:pPr>
        <w:jc w:val="both"/>
      </w:pPr>
      <w:r>
        <w:t>As you approach the docking port you have tuned in your docking MFD</w:t>
      </w:r>
      <w:r w:rsidR="00D75C44">
        <w:t>,</w:t>
      </w:r>
      <w:r>
        <w:t xml:space="preserve"> </w:t>
      </w:r>
      <w:r w:rsidR="00BB6BB0">
        <w:t xml:space="preserve">you </w:t>
      </w:r>
      <w:r>
        <w:t xml:space="preserve">will hear distance callouts from the computer as you approach.  </w:t>
      </w:r>
      <w:r w:rsidR="003115B4">
        <w:t>After docking port contact you may op</w:t>
      </w:r>
      <w:r w:rsidR="009738CB">
        <w:t>en your inner and outer airlock doors</w:t>
      </w:r>
      <w:r w:rsidR="003115B4">
        <w:t xml:space="preserve"> to use the station’s oxygen supply</w:t>
      </w:r>
      <w:r w:rsidR="00E06113">
        <w:t xml:space="preserve"> </w:t>
      </w:r>
      <w:r w:rsidR="007726B9">
        <w:t xml:space="preserve">in order </w:t>
      </w:r>
      <w:r w:rsidR="00E06113">
        <w:t>to conserve onboard oxygen if you wish</w:t>
      </w:r>
      <w:r w:rsidR="003115B4">
        <w:t>.  If you want to EVA the crew</w:t>
      </w:r>
      <w:r w:rsidR="007B0189">
        <w:t xml:space="preserve">, </w:t>
      </w:r>
      <w:r w:rsidR="00E06113">
        <w:t xml:space="preserve">you can </w:t>
      </w:r>
      <w:r w:rsidR="003115B4">
        <w:t>use the crew elevator and take a spacewalk around the station.</w:t>
      </w:r>
      <w:r w:rsidR="007B0189">
        <w:t xml:space="preserve">  Refer to the chapter titled </w:t>
      </w:r>
      <w:r w:rsidR="007B0189">
        <w:rPr>
          <w:i/>
        </w:rPr>
        <w:t xml:space="preserve">Performing an EVA </w:t>
      </w:r>
      <w:r w:rsidR="007B0189">
        <w:t>for details.</w:t>
      </w:r>
    </w:p>
    <w:p w14:paraId="1AA802A2" w14:textId="77777777" w:rsidR="00F860D0" w:rsidRPr="007B0189" w:rsidRDefault="00F860D0" w:rsidP="00DF3AD0">
      <w:pPr>
        <w:jc w:val="both"/>
      </w:pPr>
    </w:p>
    <w:p w14:paraId="0A70FDC6" w14:textId="77777777" w:rsidR="00E1156C" w:rsidRPr="00A2678B" w:rsidRDefault="00E1156C" w:rsidP="00DF3AD0">
      <w:pPr>
        <w:jc w:val="both"/>
      </w:pPr>
    </w:p>
    <w:p w14:paraId="2BC44F27" w14:textId="77777777" w:rsidR="003105FF" w:rsidRDefault="003105FF" w:rsidP="00DF3AD0">
      <w:pPr>
        <w:pStyle w:val="Heading1"/>
        <w:jc w:val="both"/>
      </w:pPr>
      <w:bookmarkStart w:id="41" w:name="_Toc80454755"/>
      <w:r>
        <w:t>Payload Management</w:t>
      </w:r>
      <w:r w:rsidR="0019558D">
        <w:t xml:space="preserve"> (XR2/XR5 Only)</w:t>
      </w:r>
      <w:bookmarkEnd w:id="41"/>
    </w:p>
    <w:p w14:paraId="251D43D1" w14:textId="77777777" w:rsidR="00040CA7" w:rsidRDefault="00040CA7" w:rsidP="00DF3AD0">
      <w:pPr>
        <w:jc w:val="both"/>
      </w:pPr>
    </w:p>
    <w:p w14:paraId="6EBF68B0" w14:textId="77777777" w:rsidR="00FF6407" w:rsidRDefault="000835F1" w:rsidP="00DF3AD0">
      <w:pPr>
        <w:jc w:val="both"/>
      </w:pPr>
      <w:r>
        <w:t xml:space="preserve">The XR2 Ravenstar and XR5 Vanguard feature </w:t>
      </w:r>
      <w:r w:rsidR="00830261" w:rsidRPr="00040CA7">
        <w:t xml:space="preserve">cutting-edge payload support that makes it easy (and fun!) to transport cargo from one place to another in the solar system.  </w:t>
      </w:r>
      <w:r w:rsidR="00FF6407">
        <w:t xml:space="preserve">The </w:t>
      </w:r>
      <w:r w:rsidR="006B17B1">
        <w:t xml:space="preserve">XR5 </w:t>
      </w:r>
      <w:r w:rsidR="00FF6407">
        <w:t xml:space="preserve">Vanguard is </w:t>
      </w:r>
      <w:r w:rsidR="000B135F">
        <w:t xml:space="preserve">designed </w:t>
      </w:r>
      <w:r w:rsidR="00FF6407">
        <w:t>to carry up to 432,000 kg (432 metric tons) of payload</w:t>
      </w:r>
      <w:r w:rsidR="006B17B1">
        <w:t xml:space="preserve">, and while the XR2 Ravenstar is primarily designed as a “luxury Learjet” craft, it can carry up to 10.8 metric tons of </w:t>
      </w:r>
      <w:r w:rsidR="006B17B1">
        <w:lastRenderedPageBreak/>
        <w:t>car</w:t>
      </w:r>
      <w:r w:rsidR="0032741A">
        <w:t>g</w:t>
      </w:r>
      <w:r w:rsidR="006B17B1">
        <w:t>o</w:t>
      </w:r>
      <w:r w:rsidR="00FF6407">
        <w:t xml:space="preserve">.  It is possible to carry a heavier payload, but </w:t>
      </w:r>
      <w:r w:rsidR="00112839">
        <w:t xml:space="preserve">that </w:t>
      </w:r>
      <w:r w:rsidR="00E02A80">
        <w:t xml:space="preserve">would </w:t>
      </w:r>
      <w:r w:rsidR="00112839">
        <w:t xml:space="preserve">exceed </w:t>
      </w:r>
      <w:r w:rsidR="00E02A80">
        <w:t xml:space="preserve">the vessel’s </w:t>
      </w:r>
      <w:r w:rsidR="00112839">
        <w:t xml:space="preserve">maximum rated load </w:t>
      </w:r>
      <w:r w:rsidR="00F800A0">
        <w:t>and</w:t>
      </w:r>
      <w:r w:rsidR="00FF6407">
        <w:t xml:space="preserve"> so it is not recommended.</w:t>
      </w:r>
    </w:p>
    <w:p w14:paraId="402017E1" w14:textId="77777777" w:rsidR="00FF6407" w:rsidRDefault="00FF6407" w:rsidP="00DF3AD0">
      <w:pPr>
        <w:jc w:val="both"/>
      </w:pPr>
    </w:p>
    <w:p w14:paraId="2A40FAF7" w14:textId="77777777" w:rsidR="00054C42" w:rsidRDefault="00054C42" w:rsidP="00DF3AD0">
      <w:pPr>
        <w:jc w:val="both"/>
      </w:pPr>
      <w:r>
        <w:t xml:space="preserve">To display the payload camera/instrument panel view, press CTRL-LEFT from the upper panel view or use the </w:t>
      </w:r>
      <w:r>
        <w:rPr>
          <w:i/>
        </w:rPr>
        <w:t xml:space="preserve">Switch to Payload Camera View </w:t>
      </w:r>
      <w:r>
        <w:t xml:space="preserve">button on the upper panel.  Once you are in the payload </w:t>
      </w:r>
      <w:r w:rsidR="006519E4">
        <w:t xml:space="preserve">camera view </w:t>
      </w:r>
      <w:r>
        <w:t xml:space="preserve">you may switch back to the upper panel </w:t>
      </w:r>
      <w:r w:rsidR="008565B5">
        <w:t>via</w:t>
      </w:r>
      <w:r>
        <w:t xml:space="preserve"> the </w:t>
      </w:r>
      <w:r>
        <w:rPr>
          <w:i/>
        </w:rPr>
        <w:t xml:space="preserve">Return to Upper Panel View </w:t>
      </w:r>
      <w:r>
        <w:t>button on the left side, or you may press one of the following hotkeys:</w:t>
      </w:r>
    </w:p>
    <w:p w14:paraId="19E8A29C" w14:textId="77777777" w:rsidR="00054C42" w:rsidRDefault="00054C42" w:rsidP="00DF3AD0">
      <w:pPr>
        <w:jc w:val="both"/>
      </w:pPr>
    </w:p>
    <w:p w14:paraId="0CB2FC16" w14:textId="77777777" w:rsidR="00054C42" w:rsidRDefault="00054C42" w:rsidP="00DF3AD0">
      <w:pPr>
        <w:numPr>
          <w:ilvl w:val="0"/>
          <w:numId w:val="26"/>
        </w:numPr>
        <w:jc w:val="both"/>
      </w:pPr>
      <w:r>
        <w:t>CTRL-UP = Switch to Docking Camera view</w:t>
      </w:r>
      <w:r w:rsidR="006C4D2B">
        <w:t xml:space="preserve">  (XR5 only)</w:t>
      </w:r>
    </w:p>
    <w:p w14:paraId="497DA16C" w14:textId="77777777" w:rsidR="00054C42" w:rsidRDefault="00054C42" w:rsidP="00DF3AD0">
      <w:pPr>
        <w:numPr>
          <w:ilvl w:val="0"/>
          <w:numId w:val="26"/>
        </w:numPr>
        <w:jc w:val="both"/>
      </w:pPr>
      <w:r>
        <w:t>CTRL-RIGHT = Switch to Upper Panel view</w:t>
      </w:r>
    </w:p>
    <w:p w14:paraId="73A6865F" w14:textId="77777777" w:rsidR="00054C42" w:rsidRPr="00054C42" w:rsidRDefault="00054C42" w:rsidP="00DF3AD0">
      <w:pPr>
        <w:numPr>
          <w:ilvl w:val="0"/>
          <w:numId w:val="26"/>
        </w:numPr>
        <w:jc w:val="both"/>
      </w:pPr>
      <w:r>
        <w:t>CTRL-DOWN = Switch to Main Panel view</w:t>
      </w:r>
    </w:p>
    <w:p w14:paraId="567DD80E" w14:textId="77777777" w:rsidR="00054C42" w:rsidRDefault="00054C42" w:rsidP="00DF3AD0">
      <w:pPr>
        <w:jc w:val="both"/>
      </w:pPr>
    </w:p>
    <w:p w14:paraId="34D68081" w14:textId="77777777" w:rsidR="000B11C8" w:rsidRDefault="00830261" w:rsidP="00DF3AD0">
      <w:pPr>
        <w:jc w:val="both"/>
      </w:pPr>
      <w:r w:rsidRPr="00040CA7">
        <w:t xml:space="preserve">Any Orbiter vessel/payload module that can fit in the </w:t>
      </w:r>
      <w:r w:rsidR="007522A1">
        <w:t xml:space="preserve">XR vessel’s </w:t>
      </w:r>
      <w:r w:rsidRPr="00040CA7">
        <w:t xml:space="preserve">payload bay can be latched into the bay, transported, and deployed either in orbit or while landed at a surface base (or anywhere else you land).  </w:t>
      </w:r>
    </w:p>
    <w:p w14:paraId="240CB287" w14:textId="77777777" w:rsidR="00440D25" w:rsidRDefault="00440D25" w:rsidP="00DF3AD0">
      <w:pPr>
        <w:jc w:val="both"/>
      </w:pPr>
    </w:p>
    <w:p w14:paraId="16299A78" w14:textId="77777777" w:rsidR="000B11C8" w:rsidRDefault="000B11C8" w:rsidP="00DF3AD0">
      <w:pPr>
        <w:jc w:val="both"/>
        <w:rPr>
          <w:b/>
        </w:rPr>
      </w:pPr>
      <w:r w:rsidRPr="000B11C8">
        <w:rPr>
          <w:b/>
        </w:rPr>
        <w:t>XR5 Vanguard Only</w:t>
      </w:r>
      <w:r>
        <w:rPr>
          <w:b/>
        </w:rPr>
        <w:t>:</w:t>
      </w:r>
    </w:p>
    <w:p w14:paraId="5517B4A0" w14:textId="77777777" w:rsidR="000B11C8" w:rsidRPr="000B11C8" w:rsidRDefault="000B11C8" w:rsidP="00DF3AD0">
      <w:pPr>
        <w:jc w:val="both"/>
        <w:rPr>
          <w:b/>
        </w:rPr>
      </w:pPr>
    </w:p>
    <w:p w14:paraId="09793F76" w14:textId="77777777" w:rsidR="003105FF" w:rsidRDefault="000B11C8" w:rsidP="00DF3AD0">
      <w:pPr>
        <w:jc w:val="both"/>
      </w:pPr>
      <w:r>
        <w:t>For the Vanguard, p</w:t>
      </w:r>
      <w:r w:rsidR="00830261" w:rsidRPr="00040CA7">
        <w:t xml:space="preserve">ayload is managed by attaching cargo modules into one or more of the Vanguard’s 36 bay slots, each of which is the size of a standard shipping container: 2.43 meters wide (X), 2.59 meters high (Y), </w:t>
      </w:r>
      <w:r w:rsidR="003329C1">
        <w:t xml:space="preserve">and </w:t>
      </w:r>
      <w:r w:rsidR="00830261" w:rsidRPr="00040CA7">
        <w:t xml:space="preserve">6.09 meters long (Z).  </w:t>
      </w:r>
      <w:r w:rsidR="000F7C86" w:rsidRPr="00040CA7">
        <w:t xml:space="preserve">When a cargo module is attached in the bay it occupies one or more bay slots depending on its size.  For example, if a cargo module is 3.0 meters wide it will occupy two bay slots </w:t>
      </w:r>
      <w:r w:rsidR="000F7C86" w:rsidRPr="009D0268">
        <w:rPr>
          <w:i/>
        </w:rPr>
        <w:t>across</w:t>
      </w:r>
      <w:r w:rsidR="000F7C86" w:rsidRPr="00040CA7">
        <w:t xml:space="preserve"> in the bay (X dimension) because it is wider than a single slot (2.4 meters).  The only exceptions to this are the center slots in the Vanguard’s bay: they are slightly wider than standard bay slots, and measure 3.65 meters wide instead of 2.43 meters</w:t>
      </w:r>
      <w:r w:rsidR="009D0268">
        <w:t xml:space="preserve"> wide</w:t>
      </w:r>
      <w:r w:rsidR="00477178" w:rsidRPr="00040CA7">
        <w:t xml:space="preserve">.  </w:t>
      </w:r>
      <w:r w:rsidR="00054C42">
        <w:t xml:space="preserve">With our example here, </w:t>
      </w:r>
      <w:r w:rsidR="00477178" w:rsidRPr="00040CA7">
        <w:t xml:space="preserve">a payload module that is 3.0 meters wide </w:t>
      </w:r>
      <w:r w:rsidR="00136C28">
        <w:t xml:space="preserve">would </w:t>
      </w:r>
      <w:r w:rsidR="00477178" w:rsidRPr="00040CA7">
        <w:t xml:space="preserve">only occupy </w:t>
      </w:r>
      <w:r w:rsidR="00477178" w:rsidRPr="00054C42">
        <w:rPr>
          <w:i/>
        </w:rPr>
        <w:t>one</w:t>
      </w:r>
      <w:r w:rsidR="00477178" w:rsidRPr="00040CA7">
        <w:t xml:space="preserve"> center slot, but </w:t>
      </w:r>
      <w:r w:rsidR="00477178" w:rsidRPr="00054C42">
        <w:rPr>
          <w:i/>
        </w:rPr>
        <w:t xml:space="preserve">two </w:t>
      </w:r>
      <w:r w:rsidR="00477178" w:rsidRPr="00040CA7">
        <w:t>normal slots</w:t>
      </w:r>
      <w:r w:rsidR="00136C28">
        <w:t xml:space="preserve"> </w:t>
      </w:r>
      <w:r w:rsidR="00136C28">
        <w:lastRenderedPageBreak/>
        <w:t>(assuming the payload module is less than or equal to one slot in length</w:t>
      </w:r>
      <w:r w:rsidR="003675F8">
        <w:t xml:space="preserve"> [Z dimension]</w:t>
      </w:r>
      <w:r w:rsidR="00136C28">
        <w:t>, of course).</w:t>
      </w:r>
    </w:p>
    <w:p w14:paraId="0B844379" w14:textId="77777777" w:rsidR="00A43F52" w:rsidRDefault="00A43F52" w:rsidP="00DF3AD0">
      <w:pPr>
        <w:jc w:val="both"/>
      </w:pPr>
    </w:p>
    <w:p w14:paraId="6C1D35DF" w14:textId="77777777" w:rsidR="00A43F52" w:rsidRDefault="00A43F52" w:rsidP="00DF3AD0">
      <w:pPr>
        <w:jc w:val="both"/>
      </w:pPr>
      <w:r>
        <w:t>The Vanguar</w:t>
      </w:r>
      <w:r w:rsidR="00063AE6">
        <w:t>d has a total of 36 bay slots across</w:t>
      </w:r>
      <w:r>
        <w:t xml:space="preserve"> a total of three levels in the bay: level one contains 20 slots, level two contains 12 slots, and level three contains 4 slots.</w:t>
      </w:r>
    </w:p>
    <w:p w14:paraId="37A89FB4" w14:textId="77777777" w:rsidR="007A1AB4" w:rsidRDefault="007A1AB4" w:rsidP="00DF3AD0">
      <w:pPr>
        <w:jc w:val="both"/>
      </w:pPr>
    </w:p>
    <w:p w14:paraId="5B038140" w14:textId="77777777" w:rsidR="007A1AB4" w:rsidRDefault="007A1AB4" w:rsidP="00DF3AD0">
      <w:pPr>
        <w:jc w:val="both"/>
      </w:pPr>
      <w:r>
        <w:t xml:space="preserve">A good scenario to use </w:t>
      </w:r>
      <w:r w:rsidR="00BB14D7">
        <w:t xml:space="preserve">to see how payload management works </w:t>
      </w:r>
      <w:r>
        <w:t xml:space="preserve">is the </w:t>
      </w:r>
      <w:r>
        <w:rPr>
          <w:i/>
        </w:rPr>
        <w:t xml:space="preserve">In Orbit With Payload </w:t>
      </w:r>
      <w:r>
        <w:t xml:space="preserve">scenario in the </w:t>
      </w:r>
      <w:r>
        <w:rPr>
          <w:i/>
        </w:rPr>
        <w:t xml:space="preserve">XR5 Vanguard </w:t>
      </w:r>
      <w:r>
        <w:t>scenario folder.</w:t>
      </w:r>
    </w:p>
    <w:p w14:paraId="30824B51" w14:textId="77777777" w:rsidR="000B11C8" w:rsidRDefault="000B11C8" w:rsidP="00DF3AD0">
      <w:pPr>
        <w:jc w:val="both"/>
      </w:pPr>
    </w:p>
    <w:p w14:paraId="11903ED1" w14:textId="77777777" w:rsidR="000B11C8" w:rsidRDefault="000B11C8" w:rsidP="00DF3AD0">
      <w:pPr>
        <w:jc w:val="both"/>
        <w:rPr>
          <w:b/>
        </w:rPr>
      </w:pPr>
      <w:r>
        <w:rPr>
          <w:b/>
        </w:rPr>
        <w:t>XR2 Ravenstar Only:</w:t>
      </w:r>
    </w:p>
    <w:p w14:paraId="65C689FA" w14:textId="77777777" w:rsidR="000B11C8" w:rsidRDefault="000B11C8" w:rsidP="00DF3AD0">
      <w:pPr>
        <w:jc w:val="both"/>
        <w:rPr>
          <w:b/>
        </w:rPr>
      </w:pPr>
    </w:p>
    <w:p w14:paraId="0CA8228D" w14:textId="77777777" w:rsidR="00F83287" w:rsidRDefault="000B11C8" w:rsidP="00DF3AD0">
      <w:pPr>
        <w:jc w:val="both"/>
      </w:pPr>
      <w:r>
        <w:t>The XR2 includes three payload bay slots: the forward slot (slot #1) is designed to carry the CHM (</w:t>
      </w:r>
      <w:r>
        <w:rPr>
          <w:i/>
        </w:rPr>
        <w:t>Crew Habitat Module</w:t>
      </w:r>
      <w:r>
        <w:t xml:space="preserve">), which contains living space for the crew.  The two aft slots (2 &amp; 3) are the same size and are designed primarily to carry auxiliary main fuel/SCRAM fuel/LOX, although other custom payloads may be attached as well. </w:t>
      </w:r>
    </w:p>
    <w:p w14:paraId="29422FD3" w14:textId="77777777" w:rsidR="00F83287" w:rsidRDefault="00F83287" w:rsidP="00DF3AD0">
      <w:pPr>
        <w:jc w:val="both"/>
      </w:pPr>
    </w:p>
    <w:p w14:paraId="6B3178C2" w14:textId="77777777" w:rsidR="000B11C8" w:rsidRDefault="00F83287" w:rsidP="00DF3AD0">
      <w:pPr>
        <w:jc w:val="both"/>
      </w:pPr>
      <w:r>
        <w:t xml:space="preserve">Slot #1’s dimensions are </w:t>
      </w:r>
      <w:r w:rsidRPr="00F83287">
        <w:rPr>
          <w:rFonts w:cs="Courier New"/>
          <w:noProof/>
          <w:szCs w:val="20"/>
        </w:rPr>
        <w:t>3.452 meters wide (X), 2.418 meters high (Y), and 2.060</w:t>
      </w:r>
      <w:r w:rsidR="000B11C8" w:rsidRPr="00F83287">
        <w:t xml:space="preserve"> </w:t>
      </w:r>
      <w:r w:rsidRPr="00F83287">
        <w:t>meters long (Z).</w:t>
      </w:r>
      <w:r>
        <w:t xml:space="preserve">  This is designed to carry the CHM; other payloads are not recommended because then the crew would have very limited living space.</w:t>
      </w:r>
    </w:p>
    <w:p w14:paraId="63F292C6" w14:textId="77777777" w:rsidR="00F83287" w:rsidRDefault="00F83287" w:rsidP="00DF3AD0">
      <w:pPr>
        <w:jc w:val="both"/>
      </w:pPr>
    </w:p>
    <w:p w14:paraId="6BF5B023" w14:textId="77777777" w:rsidR="00F83287" w:rsidRDefault="00F83287" w:rsidP="00DF3AD0">
      <w:pPr>
        <w:jc w:val="both"/>
      </w:pPr>
      <w:r>
        <w:t>Slot #2 and #3 are 3</w:t>
      </w:r>
      <w:r w:rsidRPr="00F83287">
        <w:rPr>
          <w:rFonts w:cs="Courier New"/>
          <w:noProof/>
          <w:szCs w:val="20"/>
        </w:rPr>
        <w:t>.452 meters wide (X), 2.</w:t>
      </w:r>
      <w:r>
        <w:rPr>
          <w:rFonts w:cs="Courier New"/>
          <w:noProof/>
          <w:szCs w:val="20"/>
        </w:rPr>
        <w:t>128</w:t>
      </w:r>
      <w:r w:rsidRPr="00F83287">
        <w:rPr>
          <w:rFonts w:cs="Courier New"/>
          <w:noProof/>
          <w:szCs w:val="20"/>
        </w:rPr>
        <w:t xml:space="preserve"> meters high (Y), and </w:t>
      </w:r>
      <w:r>
        <w:rPr>
          <w:rFonts w:cs="Courier New"/>
          <w:noProof/>
          <w:szCs w:val="20"/>
        </w:rPr>
        <w:t>1</w:t>
      </w:r>
      <w:r w:rsidRPr="00F83287">
        <w:rPr>
          <w:rFonts w:cs="Courier New"/>
          <w:noProof/>
          <w:szCs w:val="20"/>
        </w:rPr>
        <w:t>.</w:t>
      </w:r>
      <w:r>
        <w:rPr>
          <w:rFonts w:cs="Courier New"/>
          <w:noProof/>
          <w:szCs w:val="20"/>
        </w:rPr>
        <w:t>454</w:t>
      </w:r>
      <w:r w:rsidRPr="00F83287">
        <w:t xml:space="preserve"> meters long (Z).</w:t>
      </w:r>
      <w:r>
        <w:t xml:space="preserve">  </w:t>
      </w:r>
    </w:p>
    <w:p w14:paraId="4B73125E" w14:textId="77777777" w:rsidR="00484DA5" w:rsidRDefault="00484DA5" w:rsidP="00DF3AD0">
      <w:pPr>
        <w:jc w:val="both"/>
      </w:pPr>
    </w:p>
    <w:p w14:paraId="18949078" w14:textId="77777777" w:rsidR="00484DA5" w:rsidRPr="00484DA5" w:rsidRDefault="00484DA5" w:rsidP="00DF3AD0">
      <w:pPr>
        <w:jc w:val="both"/>
      </w:pPr>
      <w:r>
        <w:t xml:space="preserve">Note that all XR payloads are interchangeable between different ships </w:t>
      </w:r>
      <w:r>
        <w:rPr>
          <w:i/>
        </w:rPr>
        <w:t xml:space="preserve">provided </w:t>
      </w:r>
      <w:r>
        <w:t>that the payload will fit in the bay.</w:t>
      </w:r>
    </w:p>
    <w:p w14:paraId="167709C9" w14:textId="77777777" w:rsidR="00477178" w:rsidRDefault="00477178" w:rsidP="00DF3AD0">
      <w:pPr>
        <w:jc w:val="both"/>
      </w:pPr>
    </w:p>
    <w:p w14:paraId="6FBF34B7" w14:textId="77777777" w:rsidR="00440D25" w:rsidRDefault="00440D25" w:rsidP="00440D25">
      <w:pPr>
        <w:pStyle w:val="Heading2"/>
      </w:pPr>
      <w:bookmarkStart w:id="42" w:name="_Toc80454756"/>
      <w:r>
        <w:lastRenderedPageBreak/>
        <w:t>UCGO Support</w:t>
      </w:r>
      <w:bookmarkEnd w:id="42"/>
    </w:p>
    <w:p w14:paraId="15564260" w14:textId="77777777" w:rsidR="00440D25" w:rsidRDefault="00440D25" w:rsidP="00440D25"/>
    <w:p w14:paraId="293D13F3" w14:textId="0262486A" w:rsidR="00440D25" w:rsidRPr="00440D25" w:rsidRDefault="00440D25" w:rsidP="00307872">
      <w:pPr>
        <w:jc w:val="both"/>
      </w:pPr>
      <w:r>
        <w:t xml:space="preserve">The XR fleet does not support UCGO cargo modules natively: since UCGO does not use attachment points to manage cargo and has a limit of </w:t>
      </w:r>
      <w:r w:rsidR="00354A07">
        <w:t>4</w:t>
      </w:r>
      <w:r>
        <w:t xml:space="preserve">0 UCGO cargo modules per vessel, natively integrating it with the XR payload system would be a prohibitive amount of work as well as </w:t>
      </w:r>
      <w:r w:rsidR="00D21644">
        <w:t xml:space="preserve">severely </w:t>
      </w:r>
      <w:r>
        <w:t>limit the XR5's carrying capacity.  However, Woo482 has written UCGO Cargo D</w:t>
      </w:r>
      <w:r w:rsidR="00D21644">
        <w:t xml:space="preserve">eck XR payload modules </w:t>
      </w:r>
      <w:r>
        <w:t>for the XR2 and XR5 that allow you to carry up to six (XR2) or 288 (</w:t>
      </w:r>
      <w:r w:rsidR="00932D55">
        <w:t xml:space="preserve">XR5) UCGO cargo modules by </w:t>
      </w:r>
      <w:r>
        <w:t xml:space="preserve">using multiple </w:t>
      </w:r>
      <w:r w:rsidR="00E36C7B">
        <w:t xml:space="preserve">XR </w:t>
      </w:r>
      <w:r>
        <w:t xml:space="preserve">cargo vessels </w:t>
      </w:r>
      <w:r w:rsidR="00020910">
        <w:t xml:space="preserve">(payload racks) </w:t>
      </w:r>
      <w:r>
        <w:t>to get around UCGO</w:t>
      </w:r>
      <w:r w:rsidR="00932D55">
        <w:t>'s</w:t>
      </w:r>
      <w:r>
        <w:t xml:space="preserve"> </w:t>
      </w:r>
      <w:r w:rsidR="00020910">
        <w:t>4</w:t>
      </w:r>
      <w:r>
        <w:t>0-payload-module</w:t>
      </w:r>
      <w:r w:rsidR="00932D55">
        <w:t>-per-vessel</w:t>
      </w:r>
      <w:r>
        <w:t xml:space="preserve"> limit.  You </w:t>
      </w:r>
      <w:r w:rsidR="00F220D0">
        <w:t xml:space="preserve">may </w:t>
      </w:r>
      <w:r>
        <w:t xml:space="preserve">find a link to Woo482's latest UCGO Cargo Decks on </w:t>
      </w:r>
      <w:r w:rsidR="008C0517">
        <w:t xml:space="preserve">the </w:t>
      </w:r>
      <w:r>
        <w:rPr>
          <w:i/>
        </w:rPr>
        <w:t xml:space="preserve">User Downloads </w:t>
      </w:r>
      <w:r>
        <w:t xml:space="preserve">page on my Web site here: </w:t>
      </w:r>
      <w:hyperlink r:id="rId73" w:history="1">
        <w:r w:rsidR="00314BC9">
          <w:rPr>
            <w:rStyle w:val="Hyperlink"/>
          </w:rPr>
          <w:t>https://</w:t>
        </w:r>
        <w:r w:rsidRPr="00440D25">
          <w:rPr>
            <w:rStyle w:val="Hyperlink"/>
          </w:rPr>
          <w:t>www.alteaaerospace.com/index-4.html</w:t>
        </w:r>
      </w:hyperlink>
    </w:p>
    <w:p w14:paraId="27331829" w14:textId="77777777" w:rsidR="00440D25" w:rsidRPr="00440D25" w:rsidRDefault="00440D25" w:rsidP="00440D25"/>
    <w:p w14:paraId="6E32B04A" w14:textId="77777777" w:rsidR="0080199C" w:rsidRDefault="0080199C" w:rsidP="00DF3AD0">
      <w:pPr>
        <w:pStyle w:val="Heading2"/>
        <w:jc w:val="both"/>
      </w:pPr>
      <w:bookmarkStart w:id="43" w:name="_Toc80454757"/>
      <w:r>
        <w:t>Grappling Payloads</w:t>
      </w:r>
      <w:bookmarkEnd w:id="43"/>
    </w:p>
    <w:p w14:paraId="29A1E718" w14:textId="77777777" w:rsidR="0080199C" w:rsidRDefault="0080199C" w:rsidP="00DF3AD0">
      <w:pPr>
        <w:jc w:val="both"/>
      </w:pPr>
    </w:p>
    <w:p w14:paraId="432B3FE3" w14:textId="77777777" w:rsidR="00A143C3" w:rsidRPr="003373B7" w:rsidRDefault="00985609" w:rsidP="00DF3AD0">
      <w:pPr>
        <w:jc w:val="both"/>
      </w:pPr>
      <w:r>
        <w:t xml:space="preserve">The XR payload management system </w:t>
      </w:r>
      <w:r w:rsidR="0080199C">
        <w:t xml:space="preserve">makes it easy to load or unload cargo modules in orbit or </w:t>
      </w:r>
      <w:r w:rsidR="00DB730A">
        <w:t xml:space="preserve">while </w:t>
      </w:r>
      <w:r w:rsidR="0080199C">
        <w:t>landed.  To grapple (“load”</w:t>
      </w:r>
      <w:r w:rsidR="004E0477">
        <w:t xml:space="preserve">) an existing </w:t>
      </w:r>
      <w:r w:rsidR="0080199C">
        <w:t xml:space="preserve">cargo module, </w:t>
      </w:r>
      <w:r w:rsidR="00A143C3">
        <w:t xml:space="preserve">you must first select a grapple target that is within a certain distance </w:t>
      </w:r>
      <w:r w:rsidR="00435F22">
        <w:t>of</w:t>
      </w:r>
      <w:r w:rsidR="00A143C3">
        <w:t xml:space="preserve"> your ship.  To do that, you should first refer to the </w:t>
      </w:r>
      <w:r w:rsidR="00A143C3">
        <w:rPr>
          <w:i/>
        </w:rPr>
        <w:t xml:space="preserve">Grapple Payload </w:t>
      </w:r>
      <w:r w:rsidR="00A43F52">
        <w:t>touch-</w:t>
      </w:r>
      <w:r w:rsidR="00A143C3">
        <w:t xml:space="preserve">screen: you will see a </w:t>
      </w:r>
      <w:smartTag w:uri="urn:schemas-microsoft-com:office:smarttags" w:element="place">
        <w:smartTag w:uri="urn:schemas-microsoft-com:office:smarttags" w:element="PlaceName">
          <w:r w:rsidR="00A143C3">
            <w:rPr>
              <w:i/>
            </w:rPr>
            <w:t>Set</w:t>
          </w:r>
        </w:smartTag>
        <w:r w:rsidR="00A143C3">
          <w:rPr>
            <w:i/>
          </w:rPr>
          <w:t xml:space="preserve"> </w:t>
        </w:r>
        <w:smartTag w:uri="urn:schemas-microsoft-com:office:smarttags" w:element="PlaceType">
          <w:r w:rsidR="00A143C3">
            <w:rPr>
              <w:i/>
            </w:rPr>
            <w:t>Range</w:t>
          </w:r>
        </w:smartTag>
      </w:smartTag>
      <w:r w:rsidR="00A143C3">
        <w:t xml:space="preserve"> button and</w:t>
      </w:r>
      <w:r w:rsidR="00A81E22">
        <w:t xml:space="preserve"> a</w:t>
      </w:r>
      <w:r w:rsidR="00A143C3">
        <w:t xml:space="preserve"> value in meters.  This setting determines the maximum range that payload will be shown in the </w:t>
      </w:r>
      <w:r w:rsidR="00A143C3">
        <w:rPr>
          <w:i/>
        </w:rPr>
        <w:t xml:space="preserve">Target </w:t>
      </w:r>
      <w:r w:rsidR="00A143C3">
        <w:t xml:space="preserve">list just below the button.  The default is </w:t>
      </w:r>
      <w:r w:rsidR="002747A7">
        <w:t>50</w:t>
      </w:r>
      <w:r w:rsidR="00A143C3">
        <w:t xml:space="preserve"> meters, but you may step through different ranges to make it easier to find your desired payload module</w:t>
      </w:r>
      <w:r w:rsidR="00E3173C">
        <w:t xml:space="preserve"> by filtering out payload modules that are farther away</w:t>
      </w:r>
      <w:r w:rsidR="00A143C3">
        <w:t xml:space="preserve">.  </w:t>
      </w:r>
      <w:r w:rsidR="00104EA5">
        <w:t xml:space="preserve">Next, click on the blue </w:t>
      </w:r>
      <w:r w:rsidR="00104EA5">
        <w:rPr>
          <w:i/>
        </w:rPr>
        <w:t xml:space="preserve">Target </w:t>
      </w:r>
      <w:r w:rsidR="00104EA5">
        <w:t>up/down arrows to step throu</w:t>
      </w:r>
      <w:r w:rsidR="003373B7">
        <w:t xml:space="preserve">gh all cargo modules in range: the targeted module’s information will be displayed on the </w:t>
      </w:r>
      <w:r w:rsidR="003373B7">
        <w:lastRenderedPageBreak/>
        <w:t xml:space="preserve">screen and its thumbnail will be displayed on the </w:t>
      </w:r>
      <w:r w:rsidR="003373B7">
        <w:rPr>
          <w:i/>
        </w:rPr>
        <w:t xml:space="preserve">Target Payload </w:t>
      </w:r>
      <w:r w:rsidR="003373B7">
        <w:t>screen on the right.</w:t>
      </w:r>
    </w:p>
    <w:p w14:paraId="6D3EBBD5" w14:textId="77777777" w:rsidR="00545114" w:rsidRDefault="00545114" w:rsidP="0080199C"/>
    <w:p w14:paraId="1AB8C874" w14:textId="77777777" w:rsidR="00A143C3" w:rsidRDefault="00A143C3" w:rsidP="0080199C"/>
    <w:p w14:paraId="3DEEB72C" w14:textId="77777777" w:rsidR="00A43F52" w:rsidRDefault="00212FE8" w:rsidP="00626A7E">
      <w:pPr>
        <w:keepNext/>
        <w:keepLines/>
        <w:jc w:val="center"/>
      </w:pPr>
      <w:r>
        <w:pict w14:anchorId="0E443643">
          <v:shape id="_x0000_i1065" type="#_x0000_t75" style="width:237.6pt;height:184.8pt">
            <v:imagedata r:id="rId74" o:title="Grapple Payload"/>
          </v:shape>
        </w:pict>
      </w:r>
    </w:p>
    <w:p w14:paraId="09F5F332" w14:textId="77777777" w:rsidR="000A0D56" w:rsidRDefault="000A0D56" w:rsidP="00626A7E">
      <w:pPr>
        <w:keepNext/>
        <w:keepLines/>
        <w:jc w:val="center"/>
      </w:pPr>
    </w:p>
    <w:p w14:paraId="3B7F8155" w14:textId="77777777" w:rsidR="000A0D56" w:rsidRPr="000A0D56" w:rsidRDefault="000A0D56" w:rsidP="00626A7E">
      <w:pPr>
        <w:keepNext/>
        <w:keepLines/>
        <w:jc w:val="center"/>
        <w:rPr>
          <w:i/>
          <w:sz w:val="24"/>
        </w:rPr>
      </w:pPr>
      <w:r w:rsidRPr="000A0D56">
        <w:rPr>
          <w:i/>
          <w:sz w:val="24"/>
        </w:rPr>
        <w:t>Grapple Payload Touch-Screen</w:t>
      </w:r>
    </w:p>
    <w:p w14:paraId="25916E40" w14:textId="77777777" w:rsidR="000A0D56" w:rsidRDefault="000A0D56" w:rsidP="00A43F52">
      <w:pPr>
        <w:jc w:val="center"/>
      </w:pPr>
    </w:p>
    <w:p w14:paraId="573F54F5" w14:textId="77777777" w:rsidR="00A43F52" w:rsidRDefault="00A43F52" w:rsidP="0080199C"/>
    <w:p w14:paraId="33AB0E53" w14:textId="77777777" w:rsidR="00A143C3" w:rsidRDefault="00A143C3" w:rsidP="00DF3AD0">
      <w:pPr>
        <w:jc w:val="both"/>
      </w:pPr>
      <w:r>
        <w:t xml:space="preserve">Once you find the module you want to grapple you need to select an empty bay slot into which the payload </w:t>
      </w:r>
      <w:r w:rsidR="00696A68">
        <w:t>will be attached</w:t>
      </w:r>
      <w:r>
        <w:t xml:space="preserve">: click on a square in the </w:t>
      </w:r>
      <w:r>
        <w:rPr>
          <w:i/>
        </w:rPr>
        <w:t xml:space="preserve">Select Bay Slot </w:t>
      </w:r>
      <w:r w:rsidR="00A43F52">
        <w:t xml:space="preserve">touch-screen.  </w:t>
      </w:r>
      <w:r w:rsidR="009F1B3D">
        <w:t xml:space="preserve">For the Vanguard, </w:t>
      </w:r>
      <w:r w:rsidR="00521C5E">
        <w:t xml:space="preserve">you may </w:t>
      </w:r>
      <w:r w:rsidR="00A43F52">
        <w:t>switch between payload bay slot levels (1-3)</w:t>
      </w:r>
      <w:r w:rsidR="00B361CC">
        <w:t xml:space="preserve"> by clicking the </w:t>
      </w:r>
      <w:r w:rsidR="00A43F52">
        <w:rPr>
          <w:i/>
        </w:rPr>
        <w:t xml:space="preserve">LEVEL </w:t>
      </w:r>
      <w:r w:rsidR="00A43F52">
        <w:t>button on the bottom of the touch screen.</w:t>
      </w:r>
    </w:p>
    <w:p w14:paraId="44515F64" w14:textId="77777777" w:rsidR="00A43F52" w:rsidRDefault="00A43F52" w:rsidP="0080199C"/>
    <w:p w14:paraId="00C565FC" w14:textId="77777777" w:rsidR="00A43F52" w:rsidRDefault="00A43F52" w:rsidP="00A43F52"/>
    <w:p w14:paraId="2FE6222E" w14:textId="77777777" w:rsidR="00A43F52" w:rsidRDefault="00212FE8" w:rsidP="00B430F3">
      <w:pPr>
        <w:keepNext/>
        <w:keepLines/>
        <w:jc w:val="center"/>
      </w:pPr>
      <w:r>
        <w:lastRenderedPageBreak/>
        <w:pict w14:anchorId="69E2518C">
          <v:shape id="_x0000_i1066" type="#_x0000_t75" style="width:168pt;height:181.2pt">
            <v:imagedata r:id="rId75" o:title="Select Bay Slot"/>
          </v:shape>
        </w:pict>
      </w:r>
    </w:p>
    <w:p w14:paraId="2ABA09F1" w14:textId="77777777" w:rsidR="00A43F52" w:rsidRDefault="00A43F52" w:rsidP="00B430F3">
      <w:pPr>
        <w:keepNext/>
        <w:keepLines/>
        <w:jc w:val="center"/>
      </w:pPr>
    </w:p>
    <w:p w14:paraId="3E1C2F9D" w14:textId="77777777" w:rsidR="00A43F52" w:rsidRPr="00A43F52" w:rsidRDefault="00E74D2B" w:rsidP="00B430F3">
      <w:pPr>
        <w:keepNext/>
        <w:keepLines/>
        <w:jc w:val="center"/>
        <w:rPr>
          <w:sz w:val="24"/>
        </w:rPr>
      </w:pPr>
      <w:r>
        <w:rPr>
          <w:i/>
          <w:sz w:val="24"/>
        </w:rPr>
        <w:t xml:space="preserve">XR5 Vanguard’s </w:t>
      </w:r>
      <w:r w:rsidR="00A43F52">
        <w:rPr>
          <w:i/>
          <w:sz w:val="24"/>
        </w:rPr>
        <w:t>Select Bay Slot Touch-Screen</w:t>
      </w:r>
    </w:p>
    <w:p w14:paraId="5A5B800C" w14:textId="77777777" w:rsidR="00A43F52" w:rsidRDefault="00A43F52" w:rsidP="0080199C"/>
    <w:p w14:paraId="034C44FF" w14:textId="77777777" w:rsidR="00A43F52" w:rsidRDefault="00A43F52" w:rsidP="0080199C"/>
    <w:p w14:paraId="1FFFAF0C" w14:textId="77777777" w:rsidR="00A43F52" w:rsidRDefault="00266BC6" w:rsidP="0080199C">
      <w:r>
        <w:t>Bay slot b</w:t>
      </w:r>
      <w:r w:rsidR="00A81E22">
        <w:t xml:space="preserve">lock </w:t>
      </w:r>
      <w:r w:rsidR="00E9635D">
        <w:t xml:space="preserve">border colors </w:t>
      </w:r>
      <w:r w:rsidR="00A43F52">
        <w:t>are as follows:</w:t>
      </w:r>
    </w:p>
    <w:p w14:paraId="2EEB32FC" w14:textId="77777777" w:rsidR="00A43F52" w:rsidRDefault="00A43F52" w:rsidP="008019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868"/>
      </w:tblGrid>
      <w:tr w:rsidR="00A43F52" w14:paraId="3B312D33" w14:textId="77777777" w:rsidTr="007A797D">
        <w:tc>
          <w:tcPr>
            <w:tcW w:w="2988" w:type="dxa"/>
          </w:tcPr>
          <w:p w14:paraId="100FACF1" w14:textId="77777777" w:rsidR="00A43F52" w:rsidRPr="007A797D" w:rsidRDefault="00A43F52" w:rsidP="0080199C">
            <w:pPr>
              <w:rPr>
                <w:b/>
              </w:rPr>
            </w:pPr>
            <w:r w:rsidRPr="007A797D">
              <w:rPr>
                <w:b/>
              </w:rPr>
              <w:t xml:space="preserve">Block </w:t>
            </w:r>
            <w:r w:rsidR="00E9635D" w:rsidRPr="007A797D">
              <w:rPr>
                <w:b/>
              </w:rPr>
              <w:t xml:space="preserve">Border </w:t>
            </w:r>
            <w:r w:rsidRPr="007A797D">
              <w:rPr>
                <w:b/>
              </w:rPr>
              <w:t>Color</w:t>
            </w:r>
          </w:p>
        </w:tc>
        <w:tc>
          <w:tcPr>
            <w:tcW w:w="5868" w:type="dxa"/>
          </w:tcPr>
          <w:p w14:paraId="446A404A" w14:textId="77777777" w:rsidR="00A43F52" w:rsidRPr="007A797D" w:rsidRDefault="00A43F52" w:rsidP="0080199C">
            <w:pPr>
              <w:rPr>
                <w:b/>
              </w:rPr>
            </w:pPr>
            <w:r w:rsidRPr="007A797D">
              <w:rPr>
                <w:b/>
              </w:rPr>
              <w:t>Indicates</w:t>
            </w:r>
          </w:p>
        </w:tc>
      </w:tr>
      <w:tr w:rsidR="00A43F52" w14:paraId="25ABFDAF" w14:textId="77777777" w:rsidTr="007A797D">
        <w:tc>
          <w:tcPr>
            <w:tcW w:w="2988" w:type="dxa"/>
          </w:tcPr>
          <w:p w14:paraId="689FE0F4" w14:textId="77777777" w:rsidR="00A43F52" w:rsidRDefault="00A43F52" w:rsidP="0080199C">
            <w:smartTag w:uri="urn:schemas-microsoft-com:office:smarttags" w:element="place">
              <w:smartTag w:uri="urn:schemas-microsoft-com:office:smarttags" w:element="City">
                <w:r>
                  <w:t>Orange</w:t>
                </w:r>
              </w:smartTag>
            </w:smartTag>
          </w:p>
        </w:tc>
        <w:tc>
          <w:tcPr>
            <w:tcW w:w="5868" w:type="dxa"/>
          </w:tcPr>
          <w:p w14:paraId="5885F244" w14:textId="77777777" w:rsidR="00A43F52" w:rsidRDefault="00432765" w:rsidP="0080199C">
            <w:r>
              <w:t xml:space="preserve">The </w:t>
            </w:r>
            <w:r w:rsidR="00A43F52">
              <w:t xml:space="preserve">selected </w:t>
            </w:r>
            <w:r>
              <w:t>slot</w:t>
            </w:r>
            <w:r w:rsidR="00A43F52">
              <w:t xml:space="preserve"> is occupied.</w:t>
            </w:r>
          </w:p>
        </w:tc>
      </w:tr>
      <w:tr w:rsidR="00A43F52" w14:paraId="0E84D30E" w14:textId="77777777" w:rsidTr="007A797D">
        <w:tc>
          <w:tcPr>
            <w:tcW w:w="2988" w:type="dxa"/>
          </w:tcPr>
          <w:p w14:paraId="522FFA64" w14:textId="77777777" w:rsidR="00A43F52" w:rsidRDefault="00A43F52" w:rsidP="0080199C">
            <w:r>
              <w:t>Cyan</w:t>
            </w:r>
          </w:p>
        </w:tc>
        <w:tc>
          <w:tcPr>
            <w:tcW w:w="5868" w:type="dxa"/>
          </w:tcPr>
          <w:p w14:paraId="15A5A3AD" w14:textId="77777777" w:rsidR="00A43F52" w:rsidRDefault="00432765" w:rsidP="0080199C">
            <w:r>
              <w:t xml:space="preserve">The </w:t>
            </w:r>
            <w:r w:rsidR="00A43F52">
              <w:t xml:space="preserve">selected </w:t>
            </w:r>
            <w:r>
              <w:t xml:space="preserve">slot </w:t>
            </w:r>
            <w:r w:rsidR="00A43F52">
              <w:t>is empty.</w:t>
            </w:r>
          </w:p>
        </w:tc>
      </w:tr>
      <w:tr w:rsidR="00A43F52" w14:paraId="08696CAB" w14:textId="77777777" w:rsidTr="007A797D">
        <w:tc>
          <w:tcPr>
            <w:tcW w:w="2988" w:type="dxa"/>
          </w:tcPr>
          <w:p w14:paraId="18A18433" w14:textId="77777777" w:rsidR="00A43F52" w:rsidRDefault="00A43F52" w:rsidP="0080199C">
            <w:r>
              <w:t>Green</w:t>
            </w:r>
          </w:p>
        </w:tc>
        <w:tc>
          <w:tcPr>
            <w:tcW w:w="5868" w:type="dxa"/>
          </w:tcPr>
          <w:p w14:paraId="07595047" w14:textId="77777777" w:rsidR="00A43F52" w:rsidRPr="00A43F52" w:rsidRDefault="00A63DBC" w:rsidP="0080199C">
            <w:r>
              <w:t>Unselected s</w:t>
            </w:r>
            <w:r w:rsidR="00432765">
              <w:t xml:space="preserve">lot </w:t>
            </w:r>
            <w:r w:rsidR="00A43F52">
              <w:t>is occupied, and</w:t>
            </w:r>
            <w:r w:rsidR="006A3844">
              <w:t xml:space="preserve"> a</w:t>
            </w:r>
            <w:r w:rsidR="00A43F52">
              <w:t xml:space="preserve"> payload module is attached in that </w:t>
            </w:r>
            <w:r w:rsidR="006A3844">
              <w:t>slot</w:t>
            </w:r>
            <w:r w:rsidR="00A43F52">
              <w:t xml:space="preserve">. This is also called the </w:t>
            </w:r>
            <w:r w:rsidR="00A43F52" w:rsidRPr="007A797D">
              <w:rPr>
                <w:i/>
              </w:rPr>
              <w:t xml:space="preserve">primary </w:t>
            </w:r>
            <w:r w:rsidR="00A43F52">
              <w:t>slot for the occupying payload module</w:t>
            </w:r>
            <w:r w:rsidR="00135427">
              <w:t xml:space="preserve">, since </w:t>
            </w:r>
            <w:r w:rsidR="00064625">
              <w:t xml:space="preserve">it </w:t>
            </w:r>
            <w:r w:rsidR="00135427">
              <w:t>is the slot into which the payload module was originally attached.</w:t>
            </w:r>
          </w:p>
        </w:tc>
      </w:tr>
      <w:tr w:rsidR="00A43F52" w14:paraId="203FB68D" w14:textId="77777777" w:rsidTr="007A797D">
        <w:tc>
          <w:tcPr>
            <w:tcW w:w="2988" w:type="dxa"/>
          </w:tcPr>
          <w:p w14:paraId="4F7A8A6D" w14:textId="77777777" w:rsidR="00A43F52" w:rsidRDefault="00A43F52" w:rsidP="0080199C">
            <w:r>
              <w:t>Gray</w:t>
            </w:r>
          </w:p>
        </w:tc>
        <w:tc>
          <w:tcPr>
            <w:tcW w:w="5868" w:type="dxa"/>
          </w:tcPr>
          <w:p w14:paraId="2B1D5B2E" w14:textId="77777777" w:rsidR="00A43F52" w:rsidRPr="00A43F52" w:rsidRDefault="00A63DBC" w:rsidP="0080199C">
            <w:r>
              <w:t xml:space="preserve">Unselected </w:t>
            </w:r>
            <w:r w:rsidR="00432765">
              <w:t xml:space="preserve">Slot </w:t>
            </w:r>
            <w:r w:rsidR="00A43F52">
              <w:t xml:space="preserve">is occupied, but </w:t>
            </w:r>
            <w:r w:rsidR="000E6FFC">
              <w:t xml:space="preserve">the </w:t>
            </w:r>
            <w:r w:rsidR="00A43F52">
              <w:t xml:space="preserve">payload module occupying it is attached in an </w:t>
            </w:r>
            <w:r w:rsidR="00A43F52" w:rsidRPr="007A797D">
              <w:rPr>
                <w:u w:val="single"/>
              </w:rPr>
              <w:t>adjacent</w:t>
            </w:r>
            <w:r w:rsidR="00A43F52">
              <w:t xml:space="preserve"> </w:t>
            </w:r>
            <w:r w:rsidR="0095381E">
              <w:t>slot</w:t>
            </w:r>
            <w:r w:rsidR="00A43F52">
              <w:t xml:space="preserve">.  Gray </w:t>
            </w:r>
            <w:r w:rsidR="00432765">
              <w:t xml:space="preserve">slots </w:t>
            </w:r>
            <w:r w:rsidR="00A43F52">
              <w:t xml:space="preserve">cannot be selected: to deploy payload that is occupying a gray slot you must select that payload’s </w:t>
            </w:r>
            <w:r w:rsidR="00A43F52" w:rsidRPr="007A797D">
              <w:rPr>
                <w:i/>
              </w:rPr>
              <w:t xml:space="preserve">primary </w:t>
            </w:r>
            <w:r w:rsidR="00A43F52">
              <w:t>slot instead (which will be green).</w:t>
            </w:r>
          </w:p>
        </w:tc>
      </w:tr>
    </w:tbl>
    <w:p w14:paraId="474AF399" w14:textId="77777777" w:rsidR="00A43F52" w:rsidRDefault="00A43F52" w:rsidP="0080199C"/>
    <w:p w14:paraId="21700D26" w14:textId="77777777" w:rsidR="0080199C" w:rsidRDefault="00051166" w:rsidP="00DF3AD0">
      <w:pPr>
        <w:jc w:val="both"/>
      </w:pPr>
      <w:r>
        <w:t xml:space="preserve">Once you have selected a free slot and you have maneuvered </w:t>
      </w:r>
      <w:r w:rsidR="00E3541E">
        <w:t>within</w:t>
      </w:r>
      <w:r>
        <w:t xml:space="preserve"> grappling range of your targeted module you are ready to grapple the payload into the bay.  In order to grapple your targeted module, however, t</w:t>
      </w:r>
      <w:r w:rsidR="0080199C">
        <w:t>he following conditions must be met:</w:t>
      </w:r>
    </w:p>
    <w:p w14:paraId="62B5391A" w14:textId="77777777" w:rsidR="0080199C" w:rsidRDefault="0080199C" w:rsidP="00DF3AD0">
      <w:pPr>
        <w:jc w:val="both"/>
      </w:pPr>
    </w:p>
    <w:p w14:paraId="5D5C9387" w14:textId="77777777" w:rsidR="0080199C" w:rsidRDefault="0080199C" w:rsidP="00DF3AD0">
      <w:pPr>
        <w:numPr>
          <w:ilvl w:val="0"/>
          <w:numId w:val="25"/>
        </w:numPr>
        <w:jc w:val="both"/>
      </w:pPr>
      <w:r>
        <w:t xml:space="preserve">The module must be within grappling range, which </w:t>
      </w:r>
      <w:r w:rsidR="008272F3">
        <w:t xml:space="preserve">by default </w:t>
      </w:r>
      <w:r>
        <w:t xml:space="preserve">is </w:t>
      </w:r>
      <w:r w:rsidR="005869DC">
        <w:t xml:space="preserve">about </w:t>
      </w:r>
      <w:r>
        <w:t>22.0 meters</w:t>
      </w:r>
      <w:r w:rsidR="00F00CBE">
        <w:rPr>
          <w:rStyle w:val="FootnoteReference"/>
        </w:rPr>
        <w:footnoteReference w:id="3"/>
      </w:r>
      <w:r>
        <w:t xml:space="preserve"> from the center of the </w:t>
      </w:r>
      <w:r w:rsidR="005869DC">
        <w:t xml:space="preserve">vessel </w:t>
      </w:r>
      <w:r>
        <w:t>to the center of the payload module</w:t>
      </w:r>
      <w:r w:rsidR="00F00CBE">
        <w:t xml:space="preserve"> while in orbit, or 400 meters</w:t>
      </w:r>
      <w:r w:rsidR="00F00CBE">
        <w:rPr>
          <w:rStyle w:val="FootnoteReference"/>
        </w:rPr>
        <w:footnoteReference w:id="4"/>
      </w:r>
      <w:r w:rsidR="00F00CBE">
        <w:t xml:space="preserve"> while landed.</w:t>
      </w:r>
    </w:p>
    <w:p w14:paraId="43949043" w14:textId="77777777" w:rsidR="008272F3" w:rsidRDefault="008272F3" w:rsidP="00DF3AD0">
      <w:pPr>
        <w:ind w:left="360"/>
        <w:jc w:val="both"/>
      </w:pPr>
    </w:p>
    <w:p w14:paraId="356F3B99" w14:textId="77777777" w:rsidR="008272F3" w:rsidRDefault="00895929" w:rsidP="00DF3AD0">
      <w:pPr>
        <w:numPr>
          <w:ilvl w:val="0"/>
          <w:numId w:val="25"/>
        </w:numPr>
        <w:jc w:val="both"/>
      </w:pPr>
      <w:r>
        <w:t>The ship must be within 0.5 meter-per-s</w:t>
      </w:r>
      <w:r w:rsidR="00D817DB">
        <w:t>econd d</w:t>
      </w:r>
      <w:r>
        <w:t>elta-V to the cargo module.</w:t>
      </w:r>
    </w:p>
    <w:p w14:paraId="074E2D95" w14:textId="77777777" w:rsidR="00895929" w:rsidRDefault="00895929" w:rsidP="00DF3AD0">
      <w:pPr>
        <w:jc w:val="both"/>
      </w:pPr>
    </w:p>
    <w:p w14:paraId="5D376E2A" w14:textId="77777777" w:rsidR="00895929" w:rsidRDefault="00A143C3" w:rsidP="00DF3AD0">
      <w:pPr>
        <w:numPr>
          <w:ilvl w:val="0"/>
          <w:numId w:val="25"/>
        </w:numPr>
        <w:jc w:val="both"/>
      </w:pPr>
      <w:r>
        <w:t>You must have selected an empty bay slot that has enough free slots surrounding it for the module to fit (if the module is larger than one slot).</w:t>
      </w:r>
    </w:p>
    <w:p w14:paraId="328A3493" w14:textId="77777777" w:rsidR="00A143C3" w:rsidRDefault="00A143C3" w:rsidP="00DF3AD0">
      <w:pPr>
        <w:jc w:val="both"/>
      </w:pPr>
    </w:p>
    <w:p w14:paraId="7B0FB3C8" w14:textId="77777777" w:rsidR="00A143C3" w:rsidRDefault="00A143C3" w:rsidP="00DF3AD0">
      <w:pPr>
        <w:jc w:val="both"/>
      </w:pPr>
      <w:r>
        <w:t xml:space="preserve">If you click the </w:t>
      </w:r>
      <w:r>
        <w:rPr>
          <w:i/>
        </w:rPr>
        <w:t xml:space="preserve">GRAPPLE </w:t>
      </w:r>
      <w:r>
        <w:t>button and any of the above conditions are not met, an error callout will occur and a detailed error message will be displayed.</w:t>
      </w:r>
      <w:r w:rsidR="00DF4E61">
        <w:t xml:space="preserve">  Note that you can also use the </w:t>
      </w:r>
      <w:r w:rsidR="00DF4E61">
        <w:rPr>
          <w:i/>
        </w:rPr>
        <w:t xml:space="preserve">GRAPPLE ALL </w:t>
      </w:r>
      <w:r w:rsidR="00DF4E61">
        <w:t xml:space="preserve">button to automatically grapple all targets in range into the bay, starting at the lowest free slot number and working upwards.  The largest payloads in range are automatically grappled </w:t>
      </w:r>
      <w:r w:rsidR="00DF4E61" w:rsidRPr="001123E1">
        <w:rPr>
          <w:i/>
        </w:rPr>
        <w:t>first</w:t>
      </w:r>
      <w:r w:rsidR="00DF4E61">
        <w:t xml:space="preserve"> in order to make the most efficient use of space.</w:t>
      </w:r>
    </w:p>
    <w:p w14:paraId="2470EB55" w14:textId="77777777" w:rsidR="00C04992" w:rsidRDefault="00C04992" w:rsidP="00DF3AD0">
      <w:pPr>
        <w:jc w:val="both"/>
      </w:pPr>
    </w:p>
    <w:p w14:paraId="1B00D01B" w14:textId="77777777" w:rsidR="00C04992" w:rsidRPr="00C04992" w:rsidRDefault="00C04992" w:rsidP="00DF3AD0">
      <w:pPr>
        <w:jc w:val="both"/>
      </w:pPr>
      <w:r>
        <w:t xml:space="preserve">You may also use the ALT-G hotkey to grapple a single target or CTRL-ALT-G to </w:t>
      </w:r>
      <w:r>
        <w:rPr>
          <w:i/>
        </w:rPr>
        <w:t>grapple all</w:t>
      </w:r>
      <w:r>
        <w:t>.</w:t>
      </w:r>
    </w:p>
    <w:p w14:paraId="093C6671" w14:textId="77777777" w:rsidR="00A143C3" w:rsidRDefault="00A143C3" w:rsidP="00DF3AD0">
      <w:pPr>
        <w:jc w:val="both"/>
      </w:pPr>
    </w:p>
    <w:p w14:paraId="6D32AD3A" w14:textId="77777777" w:rsidR="0068310B" w:rsidRDefault="0068310B" w:rsidP="00DF3AD0">
      <w:pPr>
        <w:jc w:val="both"/>
      </w:pPr>
      <w:r>
        <w:t xml:space="preserve">Once the target is grappled </w:t>
      </w:r>
      <w:r w:rsidR="00BF5302">
        <w:t xml:space="preserve">you will see your ship’s mass increase accordingly, and </w:t>
      </w:r>
      <w:r>
        <w:t>the selected bay slot will automatically increment to the next-higher free slot.  This allows you to quickly grapple successive modules without having to keep selecting another free slot.  This is particularly useful if you are in an external view and are using the ALT-G hotkey to grapple cargo while landed.</w:t>
      </w:r>
    </w:p>
    <w:p w14:paraId="4C2C8268" w14:textId="77777777" w:rsidR="0068310B" w:rsidRDefault="0068310B" w:rsidP="00DF3AD0">
      <w:pPr>
        <w:jc w:val="both"/>
      </w:pPr>
    </w:p>
    <w:p w14:paraId="62939ED4" w14:textId="77777777" w:rsidR="0080199C" w:rsidRDefault="0068310B" w:rsidP="00DF3AD0">
      <w:pPr>
        <w:jc w:val="both"/>
      </w:pPr>
      <w:r>
        <w:t>Note that t</w:t>
      </w:r>
      <w:r w:rsidR="007A1AB4">
        <w:t>he grappling procedure is the same whether you are in orbit or landed.</w:t>
      </w:r>
    </w:p>
    <w:p w14:paraId="54411D0E" w14:textId="77777777" w:rsidR="007B1930" w:rsidRDefault="007B1930" w:rsidP="00DF3AD0">
      <w:pPr>
        <w:jc w:val="both"/>
      </w:pPr>
    </w:p>
    <w:p w14:paraId="61048D75" w14:textId="77777777" w:rsidR="007B1930" w:rsidRPr="002E69F2" w:rsidRDefault="007B1930" w:rsidP="00DF3AD0">
      <w:pPr>
        <w:jc w:val="both"/>
      </w:pPr>
      <w:r>
        <w:t>If you grapple a consumables tank (main fuel/SCRAM fuel/LOX) you</w:t>
      </w:r>
      <w:r w:rsidR="00467586">
        <w:t>r</w:t>
      </w:r>
      <w:r>
        <w:t xml:space="preserve"> ship’s consumables gauges will reflect the updated quantity.  Remember that bay tanks drain </w:t>
      </w:r>
      <w:r>
        <w:rPr>
          <w:i/>
        </w:rPr>
        <w:t xml:space="preserve">first </w:t>
      </w:r>
      <w:r>
        <w:t xml:space="preserve">and fill </w:t>
      </w:r>
      <w:r>
        <w:rPr>
          <w:i/>
        </w:rPr>
        <w:t>last</w:t>
      </w:r>
      <w:r>
        <w:t xml:space="preserve">.  For more information, refer </w:t>
      </w:r>
      <w:r w:rsidR="002E69F2">
        <w:t xml:space="preserve">back </w:t>
      </w:r>
      <w:r>
        <w:t xml:space="preserve">to </w:t>
      </w:r>
      <w:r w:rsidR="002E69F2">
        <w:t xml:space="preserve">the section titled </w:t>
      </w:r>
      <w:r w:rsidR="002E69F2" w:rsidRPr="002E69F2">
        <w:rPr>
          <w:i/>
        </w:rPr>
        <w:t>Using Payload Bay Fuel/LOX Tanks</w:t>
      </w:r>
      <w:r w:rsidR="002E69F2">
        <w:t>.</w:t>
      </w:r>
    </w:p>
    <w:p w14:paraId="06B3A683" w14:textId="77777777" w:rsidR="007A1AB4" w:rsidRPr="007A1AB4" w:rsidRDefault="007A1AB4" w:rsidP="00DF3AD0">
      <w:pPr>
        <w:jc w:val="both"/>
      </w:pPr>
    </w:p>
    <w:p w14:paraId="35079D5F" w14:textId="77777777" w:rsidR="007A1AB4" w:rsidRDefault="007A1AB4" w:rsidP="00DF3AD0">
      <w:pPr>
        <w:pStyle w:val="Heading2"/>
        <w:jc w:val="both"/>
      </w:pPr>
      <w:bookmarkStart w:id="44" w:name="_Toc80454758"/>
      <w:r>
        <w:t>Deploying Payloads</w:t>
      </w:r>
      <w:bookmarkEnd w:id="44"/>
    </w:p>
    <w:p w14:paraId="002D1EAE" w14:textId="77777777" w:rsidR="007A1AB4" w:rsidRDefault="007A1AB4" w:rsidP="00DF3AD0">
      <w:pPr>
        <w:jc w:val="both"/>
      </w:pPr>
    </w:p>
    <w:p w14:paraId="5DFEB288" w14:textId="77777777" w:rsidR="007A1AB4" w:rsidRDefault="007A1AB4" w:rsidP="00DF3AD0">
      <w:pPr>
        <w:jc w:val="both"/>
      </w:pPr>
      <w:r>
        <w:t>Deploying a payload that is attached in the bay is, for the most part, the reverse of grappling a payload.  You must first select a bay slot that contains the cargo module you want to deploy: this slot will be green before you select it</w:t>
      </w:r>
      <w:r w:rsidR="00754ECA">
        <w:t xml:space="preserve"> and will turn orange when you click on it.  As before, use the </w:t>
      </w:r>
      <w:r w:rsidR="00754ECA">
        <w:rPr>
          <w:i/>
        </w:rPr>
        <w:t xml:space="preserve">LEVEL </w:t>
      </w:r>
      <w:r w:rsidR="00754ECA">
        <w:t xml:space="preserve">button </w:t>
      </w:r>
      <w:r w:rsidR="00A174F7">
        <w:t xml:space="preserve">(if applicable) </w:t>
      </w:r>
      <w:r w:rsidR="00754ECA">
        <w:t xml:space="preserve">on the </w:t>
      </w:r>
      <w:r w:rsidR="00754ECA">
        <w:rPr>
          <w:i/>
        </w:rPr>
        <w:t xml:space="preserve">Select Bay Slot </w:t>
      </w:r>
      <w:r w:rsidR="00754ECA">
        <w:t xml:space="preserve">touch-screen to select the bay level of your target payload, then click the bay slot itself to select it.  </w:t>
      </w:r>
    </w:p>
    <w:p w14:paraId="0F13E387" w14:textId="77777777" w:rsidR="00754ECA" w:rsidRDefault="00754ECA" w:rsidP="00DF3AD0">
      <w:pPr>
        <w:jc w:val="both"/>
      </w:pPr>
    </w:p>
    <w:p w14:paraId="090C64EC" w14:textId="77777777" w:rsidR="00754ECA" w:rsidRDefault="00344568" w:rsidP="00DF3AD0">
      <w:pPr>
        <w:jc w:val="both"/>
      </w:pPr>
      <w:r>
        <w:lastRenderedPageBreak/>
        <w:t xml:space="preserve">The </w:t>
      </w:r>
      <w:r>
        <w:rPr>
          <w:i/>
        </w:rPr>
        <w:t xml:space="preserve">Deploy Payload </w:t>
      </w:r>
      <w:r>
        <w:t>touch-screen will display details about the attached payload you have selected (</w:t>
      </w:r>
      <w:r w:rsidR="001123E1">
        <w:t xml:space="preserve">i.e., </w:t>
      </w:r>
      <w:r>
        <w:t xml:space="preserve">the payload slot </w:t>
      </w:r>
      <w:r w:rsidR="00F81948">
        <w:t xml:space="preserve">that </w:t>
      </w:r>
      <w:r>
        <w:t xml:space="preserve">is highlighted in orange on the </w:t>
      </w:r>
      <w:r>
        <w:rPr>
          <w:i/>
        </w:rPr>
        <w:t xml:space="preserve">Select Bay Slot </w:t>
      </w:r>
      <w:r>
        <w:t xml:space="preserve">screen).  If you are in orbit the touch-screen will display </w:t>
      </w:r>
      <w:r w:rsidR="005144D6">
        <w:t xml:space="preserve">a </w:t>
      </w:r>
      <w:r w:rsidR="00D05B18">
        <w:t xml:space="preserve">delta-V </w:t>
      </w:r>
      <w:r w:rsidR="005144D6">
        <w:t xml:space="preserve">setting and </w:t>
      </w:r>
      <w:r w:rsidR="00D05B18">
        <w:t>arrows as shown below</w:t>
      </w:r>
      <w:r w:rsidR="0068310B">
        <w:t>:</w:t>
      </w:r>
    </w:p>
    <w:p w14:paraId="3B887206" w14:textId="77777777" w:rsidR="00344568" w:rsidRDefault="00344568" w:rsidP="007A1AB4"/>
    <w:p w14:paraId="7C8B242C" w14:textId="77777777" w:rsidR="00344568" w:rsidRDefault="00344568" w:rsidP="007A1AB4"/>
    <w:p w14:paraId="00F79D94" w14:textId="77777777" w:rsidR="00D05B18" w:rsidRDefault="00212FE8" w:rsidP="005D43E8">
      <w:pPr>
        <w:keepNext/>
        <w:keepLines/>
        <w:jc w:val="center"/>
      </w:pPr>
      <w:r>
        <w:pict w14:anchorId="2A5F6451">
          <v:shape id="_x0000_i1067" type="#_x0000_t75" style="width:237pt;height:184.8pt">
            <v:imagedata r:id="rId76" o:title="Deploy Payload"/>
          </v:shape>
        </w:pict>
      </w:r>
    </w:p>
    <w:p w14:paraId="3664F854" w14:textId="77777777" w:rsidR="00D05B18" w:rsidRDefault="00D05B18" w:rsidP="005D43E8">
      <w:pPr>
        <w:keepNext/>
        <w:keepLines/>
        <w:jc w:val="center"/>
      </w:pPr>
    </w:p>
    <w:p w14:paraId="5A9785E2" w14:textId="77777777" w:rsidR="00D05B18" w:rsidRPr="00D05B18" w:rsidRDefault="00D05B18" w:rsidP="005D43E8">
      <w:pPr>
        <w:keepNext/>
        <w:keepLines/>
        <w:jc w:val="center"/>
        <w:rPr>
          <w:i/>
          <w:sz w:val="24"/>
        </w:rPr>
      </w:pPr>
      <w:r>
        <w:rPr>
          <w:i/>
          <w:sz w:val="24"/>
        </w:rPr>
        <w:t>Deploy Payload Screen in Orbit</w:t>
      </w:r>
    </w:p>
    <w:p w14:paraId="01F80C77" w14:textId="77777777" w:rsidR="007A1AB4" w:rsidRDefault="007A1AB4" w:rsidP="007A1AB4"/>
    <w:p w14:paraId="2402F125" w14:textId="77777777" w:rsidR="007A1AB4" w:rsidRDefault="007A1AB4" w:rsidP="007A1AB4"/>
    <w:p w14:paraId="1FE9EFF6" w14:textId="77777777" w:rsidR="00D05B18" w:rsidRDefault="0068310B" w:rsidP="00DF3AD0">
      <w:pPr>
        <w:jc w:val="both"/>
      </w:pPr>
      <w:r>
        <w:t xml:space="preserve">In addition, your selected payload’s thumbnail will be displayed on the </w:t>
      </w:r>
      <w:r>
        <w:rPr>
          <w:i/>
        </w:rPr>
        <w:t xml:space="preserve">Target Payload </w:t>
      </w:r>
      <w:r>
        <w:t>screen.</w:t>
      </w:r>
    </w:p>
    <w:p w14:paraId="6CA780D6" w14:textId="77777777" w:rsidR="0068310B" w:rsidRDefault="0068310B" w:rsidP="00DF3AD0">
      <w:pPr>
        <w:jc w:val="both"/>
      </w:pPr>
    </w:p>
    <w:p w14:paraId="71069517" w14:textId="77777777" w:rsidR="0068310B" w:rsidRDefault="0068310B" w:rsidP="00DF3AD0">
      <w:pPr>
        <w:jc w:val="both"/>
      </w:pPr>
      <w:r>
        <w:t xml:space="preserve">Before you click </w:t>
      </w:r>
      <w:r>
        <w:rPr>
          <w:i/>
        </w:rPr>
        <w:t xml:space="preserve">DEPLOY </w:t>
      </w:r>
      <w:r>
        <w:t xml:space="preserve">to deploy your selected payload you should first set your desired </w:t>
      </w:r>
      <w:r w:rsidRPr="0068310B">
        <w:rPr>
          <w:i/>
        </w:rPr>
        <w:t>delta-V</w:t>
      </w:r>
      <w:r>
        <w:rPr>
          <w:i/>
        </w:rPr>
        <w:t xml:space="preserve"> </w:t>
      </w:r>
      <w:r>
        <w:t xml:space="preserve">for it: this is the velocity at which the payload module will be “pushed away from the ship.”  The default value is 0.2 meter-per-second, which should be fine in most cases.  As with other XR-class touch screens, in addition to clicking the delta-V arrows you can also </w:t>
      </w:r>
      <w:r>
        <w:rPr>
          <w:i/>
        </w:rPr>
        <w:t xml:space="preserve">hold </w:t>
      </w:r>
      <w:r w:rsidRPr="006A0DCC">
        <w:rPr>
          <w:i/>
        </w:rPr>
        <w:t>down your mouse button</w:t>
      </w:r>
      <w:r>
        <w:t xml:space="preserve"> on the arrows to change the values quickly.  Click </w:t>
      </w:r>
      <w:r>
        <w:rPr>
          <w:i/>
        </w:rPr>
        <w:t xml:space="preserve">Reset </w:t>
      </w:r>
      <w:r>
        <w:t xml:space="preserve">to reset the delta-V to zero.  </w:t>
      </w:r>
    </w:p>
    <w:p w14:paraId="24927D3B" w14:textId="77777777" w:rsidR="0068310B" w:rsidRDefault="0068310B" w:rsidP="00DF3AD0">
      <w:pPr>
        <w:jc w:val="both"/>
      </w:pPr>
    </w:p>
    <w:p w14:paraId="22DB0D3D" w14:textId="77777777" w:rsidR="0068310B" w:rsidRPr="00D00189" w:rsidRDefault="0068310B" w:rsidP="00DF3AD0">
      <w:pPr>
        <w:jc w:val="both"/>
      </w:pPr>
      <w:r>
        <w:t xml:space="preserve">Once you have set your desired delta-V, press </w:t>
      </w:r>
      <w:r>
        <w:rPr>
          <w:i/>
        </w:rPr>
        <w:t xml:space="preserve">DEPLOY </w:t>
      </w:r>
      <w:r>
        <w:t xml:space="preserve">to deploy your selected payload module at the requested delta-V.  </w:t>
      </w:r>
      <w:r w:rsidR="00A717C1">
        <w:t xml:space="preserve">(You may also use the ALT-U hotkey to deploy the selected module).  </w:t>
      </w:r>
      <w:r>
        <w:t>As it is deployed you will see your ship’s mass decreas</w:t>
      </w:r>
      <w:r w:rsidR="007B2E08">
        <w:t>e accordingly.</w:t>
      </w:r>
      <w:r w:rsidR="00D00189">
        <w:t xml:space="preserve">  If you want to deploy </w:t>
      </w:r>
      <w:r w:rsidR="00D00189">
        <w:rPr>
          <w:i/>
        </w:rPr>
        <w:t>everything in the bay simultaneously</w:t>
      </w:r>
      <w:r w:rsidR="000D0F5D">
        <w:rPr>
          <w:i/>
        </w:rPr>
        <w:t xml:space="preserve"> </w:t>
      </w:r>
      <w:r w:rsidR="000D0F5D">
        <w:t>using the same delta-V</w:t>
      </w:r>
      <w:r w:rsidR="00D00189">
        <w:t xml:space="preserve">, use the </w:t>
      </w:r>
      <w:r w:rsidR="00D00189">
        <w:rPr>
          <w:i/>
        </w:rPr>
        <w:t xml:space="preserve">DEPLOY ALL </w:t>
      </w:r>
      <w:r w:rsidR="00D00189">
        <w:t>button or press the CTRL-ALT-U hotkey.</w:t>
      </w:r>
    </w:p>
    <w:p w14:paraId="4897979B" w14:textId="77777777" w:rsidR="007B2E08" w:rsidRDefault="007B2E08" w:rsidP="00DF3AD0">
      <w:pPr>
        <w:jc w:val="both"/>
      </w:pPr>
    </w:p>
    <w:p w14:paraId="7A9FE2DB" w14:textId="77777777" w:rsidR="007A1AB4" w:rsidRDefault="007A1AB4" w:rsidP="007A1AB4"/>
    <w:p w14:paraId="62CEEBAF" w14:textId="77777777" w:rsidR="007A1AB4" w:rsidRDefault="007A1AB4" w:rsidP="007A1AB4"/>
    <w:p w14:paraId="373489CB" w14:textId="77777777" w:rsidR="007A1AB4" w:rsidRDefault="00212FE8" w:rsidP="007A1AB4">
      <w:r>
        <w:pict w14:anchorId="289845F4">
          <v:shape id="_x0000_i1068" type="#_x0000_t75" style="width:431.4pt;height:345pt">
            <v:imagedata r:id="rId77" o:title="XR5_payload_panel"/>
          </v:shape>
        </w:pict>
      </w:r>
    </w:p>
    <w:p w14:paraId="7596F5D4" w14:textId="77777777" w:rsidR="00C23083" w:rsidRDefault="00C23083" w:rsidP="007A1AB4">
      <w:pPr>
        <w:jc w:val="center"/>
        <w:rPr>
          <w:i/>
          <w:sz w:val="24"/>
        </w:rPr>
      </w:pPr>
    </w:p>
    <w:p w14:paraId="3B61B1FD" w14:textId="77777777" w:rsidR="007A1AB4" w:rsidRPr="00052D8F" w:rsidRDefault="00E26ED1" w:rsidP="007A1AB4">
      <w:pPr>
        <w:jc w:val="center"/>
        <w:rPr>
          <w:i/>
          <w:sz w:val="24"/>
        </w:rPr>
      </w:pPr>
      <w:r>
        <w:rPr>
          <w:i/>
          <w:sz w:val="24"/>
        </w:rPr>
        <w:lastRenderedPageBreak/>
        <w:t xml:space="preserve">XR5 Vanguard </w:t>
      </w:r>
      <w:r w:rsidR="007A1AB4">
        <w:rPr>
          <w:i/>
          <w:sz w:val="24"/>
        </w:rPr>
        <w:t>Payload Camera View with both Deploy and Grapple Targets Selected</w:t>
      </w:r>
    </w:p>
    <w:p w14:paraId="2DF60703" w14:textId="77777777" w:rsidR="007A1AB4" w:rsidRDefault="007A1AB4" w:rsidP="007A1AB4"/>
    <w:p w14:paraId="5277B83C" w14:textId="77777777" w:rsidR="007A1AB4" w:rsidRDefault="007A1AB4" w:rsidP="007A1AB4"/>
    <w:p w14:paraId="55E3ADD6" w14:textId="77777777" w:rsidR="004C313D" w:rsidRDefault="003E19D5" w:rsidP="00DF3AD0">
      <w:pPr>
        <w:jc w:val="both"/>
        <w:rPr>
          <w:i/>
        </w:rPr>
      </w:pPr>
      <w:r>
        <w:rPr>
          <w:i/>
        </w:rPr>
        <w:t>Note: in the interests of playability, the ship allows you to deploy cargo from any slot even if there is cargo in a slot above it</w:t>
      </w:r>
      <w:r w:rsidR="006A1720">
        <w:rPr>
          <w:i/>
        </w:rPr>
        <w:t>,</w:t>
      </w:r>
      <w:r>
        <w:rPr>
          <w:i/>
        </w:rPr>
        <w:t xml:space="preserve"> “blocking” it.  This was a design decision so that it would not be tedious to deploy a cargo </w:t>
      </w:r>
      <w:r>
        <w:rPr>
          <w:i/>
          <w:u w:val="single"/>
        </w:rPr>
        <w:t>first</w:t>
      </w:r>
      <w:r>
        <w:rPr>
          <w:i/>
        </w:rPr>
        <w:t xml:space="preserve"> that you accidentally grappled into a level-one slot</w:t>
      </w:r>
      <w:r w:rsidR="008D0776">
        <w:rPr>
          <w:i/>
        </w:rPr>
        <w:t xml:space="preserve"> before you launched</w:t>
      </w:r>
      <w:r>
        <w:rPr>
          <w:i/>
        </w:rPr>
        <w:t xml:space="preserve">.  You are still free, of course, to always deploy top-level cargo modules first so that lower-level modules will not be “blocked”, but </w:t>
      </w:r>
      <w:r w:rsidR="00800B0B">
        <w:rPr>
          <w:i/>
        </w:rPr>
        <w:t xml:space="preserve">in the interests of playability </w:t>
      </w:r>
      <w:r w:rsidR="00975625">
        <w:rPr>
          <w:i/>
        </w:rPr>
        <w:t>XR vessels do</w:t>
      </w:r>
      <w:r>
        <w:rPr>
          <w:i/>
        </w:rPr>
        <w:t xml:space="preserve"> not enforce this. </w:t>
      </w:r>
    </w:p>
    <w:p w14:paraId="1A90D4FE" w14:textId="77777777" w:rsidR="003E19D5" w:rsidRPr="003E19D5" w:rsidRDefault="003E19D5" w:rsidP="00DF3AD0">
      <w:pPr>
        <w:jc w:val="both"/>
      </w:pPr>
      <w:r>
        <w:rPr>
          <w:i/>
        </w:rPr>
        <w:t xml:space="preserve"> </w:t>
      </w:r>
    </w:p>
    <w:p w14:paraId="4147DD7B" w14:textId="77777777" w:rsidR="003E19D5" w:rsidRPr="003E19D5" w:rsidRDefault="003E19D5" w:rsidP="00DF3AD0">
      <w:pPr>
        <w:jc w:val="both"/>
        <w:rPr>
          <w:i/>
        </w:rPr>
      </w:pPr>
    </w:p>
    <w:p w14:paraId="7D087CEA" w14:textId="77777777" w:rsidR="007B2E08" w:rsidRDefault="007B2E08" w:rsidP="00DF3AD0">
      <w:pPr>
        <w:jc w:val="both"/>
      </w:pPr>
      <w:r>
        <w:t xml:space="preserve">Deploying payload modules while landed is exactly the same as deploying in orbit </w:t>
      </w:r>
      <w:r>
        <w:rPr>
          <w:i/>
        </w:rPr>
        <w:t xml:space="preserve">except </w:t>
      </w:r>
      <w:r>
        <w:t xml:space="preserve">that there is no delta-V component: the payload in each slot is automatically deployed to a fixed location adjacent to the ship based on its slot location.  </w:t>
      </w:r>
      <w:r w:rsidR="00E349DD">
        <w:t xml:space="preserve">The ship-relative coordinates to which the payload will be unloaded (i.e., “deployed”) are shown on the screen </w:t>
      </w:r>
      <w:r w:rsidR="00C92394">
        <w:t>in place of the delta-V selection arrows.</w:t>
      </w:r>
    </w:p>
    <w:p w14:paraId="49AD16EA" w14:textId="77777777" w:rsidR="00E349DD" w:rsidRDefault="00E349DD" w:rsidP="00DF3AD0">
      <w:pPr>
        <w:jc w:val="both"/>
      </w:pPr>
    </w:p>
    <w:p w14:paraId="1054FD3B" w14:textId="77777777" w:rsidR="00E349DD" w:rsidRDefault="00E349DD" w:rsidP="00DF3AD0">
      <w:pPr>
        <w:jc w:val="both"/>
      </w:pPr>
      <w:r>
        <w:t xml:space="preserve">Here is a screenshot showing a full payload bay deployed (i.e., unloaded) at </w:t>
      </w:r>
      <w:smartTag w:uri="urn:schemas-microsoft-com:office:smarttags" w:element="place">
        <w:smartTag w:uri="urn:schemas-microsoft-com:office:smarttags" w:element="PlaceName">
          <w:r>
            <w:t>Brighton</w:t>
          </w:r>
        </w:smartTag>
        <w:r>
          <w:t xml:space="preserve"> </w:t>
        </w:r>
        <w:smartTag w:uri="urn:schemas-microsoft-com:office:smarttags" w:element="PlaceType">
          <w:r>
            <w:t>Beach</w:t>
          </w:r>
        </w:smartTag>
      </w:smartTag>
      <w:r>
        <w:t xml:space="preserve"> on the Moon:</w:t>
      </w:r>
    </w:p>
    <w:p w14:paraId="27837B54" w14:textId="77777777" w:rsidR="00E349DD" w:rsidRDefault="00E349DD" w:rsidP="00DF3AD0">
      <w:pPr>
        <w:jc w:val="both"/>
      </w:pPr>
    </w:p>
    <w:p w14:paraId="7A1F1683" w14:textId="77777777" w:rsidR="00E349DD" w:rsidRDefault="00E349DD" w:rsidP="007A1AB4"/>
    <w:p w14:paraId="15AF86FE" w14:textId="77777777" w:rsidR="00E349DD" w:rsidRDefault="00212FE8" w:rsidP="007A1AB4">
      <w:r>
        <w:lastRenderedPageBreak/>
        <w:pict w14:anchorId="74C062E6">
          <v:shape id="_x0000_i1069" type="#_x0000_t75" style="width:431.4pt;height:345pt">
            <v:imagedata r:id="rId78" o:title="XR5_landed_brighton_beach_payload_deployed"/>
          </v:shape>
        </w:pict>
      </w:r>
    </w:p>
    <w:p w14:paraId="09DA8B3A" w14:textId="77777777" w:rsidR="00E349DD" w:rsidRDefault="00E349DD" w:rsidP="007A1AB4"/>
    <w:p w14:paraId="201BF874" w14:textId="77777777" w:rsidR="00E349DD" w:rsidRDefault="008167C8" w:rsidP="00E349DD">
      <w:pPr>
        <w:jc w:val="center"/>
        <w:rPr>
          <w:i/>
          <w:sz w:val="24"/>
        </w:rPr>
      </w:pPr>
      <w:r>
        <w:rPr>
          <w:i/>
          <w:sz w:val="24"/>
        </w:rPr>
        <w:t xml:space="preserve">XR5 </w:t>
      </w:r>
      <w:smartTag w:uri="urn:schemas-microsoft-com:office:smarttags" w:element="PlaceName">
        <w:r w:rsidR="00E349DD" w:rsidRPr="00E349DD">
          <w:rPr>
            <w:i/>
            <w:sz w:val="24"/>
          </w:rPr>
          <w:t>Full</w:t>
        </w:r>
      </w:smartTag>
      <w:r w:rsidR="00E349DD" w:rsidRPr="00E349DD">
        <w:rPr>
          <w:i/>
          <w:sz w:val="24"/>
        </w:rPr>
        <w:t xml:space="preserve"> </w:t>
      </w:r>
      <w:smartTag w:uri="urn:schemas-microsoft-com:office:smarttags" w:element="PlaceName">
        <w:r w:rsidR="00E349DD" w:rsidRPr="00E349DD">
          <w:rPr>
            <w:i/>
            <w:sz w:val="24"/>
          </w:rPr>
          <w:t>Payload</w:t>
        </w:r>
      </w:smartTag>
      <w:r w:rsidR="00E349DD" w:rsidRPr="00E349DD">
        <w:rPr>
          <w:i/>
          <w:sz w:val="24"/>
        </w:rPr>
        <w:t xml:space="preserve"> </w:t>
      </w:r>
      <w:smartTag w:uri="urn:schemas-microsoft-com:office:smarttags" w:element="PlaceType">
        <w:r w:rsidR="00E349DD">
          <w:rPr>
            <w:i/>
            <w:sz w:val="24"/>
          </w:rPr>
          <w:t>Bay</w:t>
        </w:r>
      </w:smartTag>
      <w:r w:rsidR="00E349DD">
        <w:rPr>
          <w:i/>
          <w:sz w:val="24"/>
        </w:rPr>
        <w:t xml:space="preserve"> Unloaded at </w:t>
      </w:r>
      <w:smartTag w:uri="urn:schemas-microsoft-com:office:smarttags" w:element="place">
        <w:smartTag w:uri="urn:schemas-microsoft-com:office:smarttags" w:element="PlaceName">
          <w:r w:rsidR="00E349DD">
            <w:rPr>
              <w:i/>
              <w:sz w:val="24"/>
            </w:rPr>
            <w:t>Brighton</w:t>
          </w:r>
        </w:smartTag>
        <w:r w:rsidR="00E349DD">
          <w:rPr>
            <w:i/>
            <w:sz w:val="24"/>
          </w:rPr>
          <w:t xml:space="preserve"> </w:t>
        </w:r>
        <w:smartTag w:uri="urn:schemas-microsoft-com:office:smarttags" w:element="PlaceType">
          <w:r w:rsidR="00E349DD">
            <w:rPr>
              <w:i/>
              <w:sz w:val="24"/>
            </w:rPr>
            <w:t>Beach</w:t>
          </w:r>
        </w:smartTag>
      </w:smartTag>
      <w:r w:rsidR="00E349DD">
        <w:rPr>
          <w:i/>
          <w:sz w:val="24"/>
        </w:rPr>
        <w:t xml:space="preserve"> on the Moon</w:t>
      </w:r>
    </w:p>
    <w:p w14:paraId="6C173F72" w14:textId="77777777" w:rsidR="00E349DD" w:rsidRDefault="00E349DD" w:rsidP="00E349DD">
      <w:pPr>
        <w:jc w:val="center"/>
        <w:rPr>
          <w:i/>
          <w:sz w:val="24"/>
        </w:rPr>
      </w:pPr>
    </w:p>
    <w:p w14:paraId="52E9F94A" w14:textId="77777777" w:rsidR="00E349DD" w:rsidRPr="00E349DD" w:rsidRDefault="00E349DD" w:rsidP="00E349DD">
      <w:pPr>
        <w:rPr>
          <w:i/>
          <w:sz w:val="24"/>
        </w:rPr>
      </w:pPr>
    </w:p>
    <w:p w14:paraId="750D75E7" w14:textId="77777777" w:rsidR="00BF5302" w:rsidRDefault="00BF5302" w:rsidP="00DF3AD0">
      <w:pPr>
        <w:keepNext/>
        <w:keepLines/>
        <w:jc w:val="both"/>
        <w:rPr>
          <w:b/>
          <w:i/>
        </w:rPr>
      </w:pPr>
      <w:r>
        <w:rPr>
          <w:b/>
          <w:i/>
        </w:rPr>
        <w:lastRenderedPageBreak/>
        <w:t>A Note Regarding Payload Mass</w:t>
      </w:r>
    </w:p>
    <w:p w14:paraId="20711FF2" w14:textId="77777777" w:rsidR="00EF05A8" w:rsidRDefault="00EF05A8" w:rsidP="00DF3AD0">
      <w:pPr>
        <w:keepNext/>
        <w:keepLines/>
        <w:jc w:val="both"/>
        <w:rPr>
          <w:b/>
          <w:i/>
        </w:rPr>
      </w:pPr>
    </w:p>
    <w:p w14:paraId="2EE358AA" w14:textId="77777777" w:rsidR="00BF5302" w:rsidRPr="00BF5302" w:rsidRDefault="008167C8" w:rsidP="00DF3AD0">
      <w:pPr>
        <w:keepNext/>
        <w:keepLines/>
        <w:jc w:val="both"/>
        <w:rPr>
          <w:i/>
        </w:rPr>
      </w:pPr>
      <w:r>
        <w:rPr>
          <w:i/>
        </w:rPr>
        <w:t xml:space="preserve">Your vessel’s </w:t>
      </w:r>
      <w:r w:rsidR="00BF5302" w:rsidRPr="00BF5302">
        <w:rPr>
          <w:i/>
        </w:rPr>
        <w:t xml:space="preserve">total mass is </w:t>
      </w:r>
      <w:r w:rsidR="004657E3">
        <w:rPr>
          <w:i/>
        </w:rPr>
        <w:t xml:space="preserve">continuously </w:t>
      </w:r>
      <w:r w:rsidR="00BF5302" w:rsidRPr="00BF5302">
        <w:rPr>
          <w:i/>
        </w:rPr>
        <w:t>updated each frame by scanning the total mass of each payload module/vessel attached in the payload bay</w:t>
      </w:r>
      <w:r w:rsidR="009C6582">
        <w:rPr>
          <w:i/>
        </w:rPr>
        <w:t xml:space="preserve"> and adding it to the </w:t>
      </w:r>
      <w:r>
        <w:rPr>
          <w:i/>
        </w:rPr>
        <w:t xml:space="preserve">normal </w:t>
      </w:r>
      <w:r w:rsidR="0055529E">
        <w:rPr>
          <w:i/>
        </w:rPr>
        <w:t xml:space="preserve">vessel </w:t>
      </w:r>
      <w:r w:rsidR="009C6582">
        <w:rPr>
          <w:i/>
        </w:rPr>
        <w:t>mass</w:t>
      </w:r>
      <w:r w:rsidR="00BF5302" w:rsidRPr="00BF5302">
        <w:rPr>
          <w:i/>
        </w:rPr>
        <w:t xml:space="preserve">.  This means, for example, </w:t>
      </w:r>
      <w:r w:rsidR="00BF5302">
        <w:rPr>
          <w:i/>
        </w:rPr>
        <w:t xml:space="preserve">that if you </w:t>
      </w:r>
      <w:r w:rsidR="000679B4">
        <w:rPr>
          <w:i/>
        </w:rPr>
        <w:t xml:space="preserve">have </w:t>
      </w:r>
      <w:r w:rsidR="00BF5302">
        <w:rPr>
          <w:i/>
        </w:rPr>
        <w:t xml:space="preserve">any payload modules </w:t>
      </w:r>
      <w:r w:rsidR="000679B4">
        <w:rPr>
          <w:i/>
        </w:rPr>
        <w:t xml:space="preserve">attached in the bay </w:t>
      </w:r>
      <w:r w:rsidR="00BF5302">
        <w:rPr>
          <w:i/>
        </w:rPr>
        <w:t xml:space="preserve">that are venting mass or burning consumables </w:t>
      </w:r>
      <w:r>
        <w:rPr>
          <w:i/>
        </w:rPr>
        <w:t xml:space="preserve">(like a bay fuel tank) </w:t>
      </w:r>
      <w:r w:rsidR="00BF5302">
        <w:rPr>
          <w:i/>
        </w:rPr>
        <w:t xml:space="preserve">you will see that reflected in real-time on the </w:t>
      </w:r>
      <w:r w:rsidR="00BF5302">
        <w:t xml:space="preserve">Payload Mass </w:t>
      </w:r>
      <w:r w:rsidR="00BF5302">
        <w:rPr>
          <w:i/>
        </w:rPr>
        <w:t xml:space="preserve">and </w:t>
      </w:r>
      <w:r w:rsidR="00BF5302">
        <w:t xml:space="preserve">Ship Mass </w:t>
      </w:r>
      <w:r w:rsidR="00BF5302">
        <w:rPr>
          <w:i/>
        </w:rPr>
        <w:t>displays.</w:t>
      </w:r>
      <w:r w:rsidR="005864C1">
        <w:rPr>
          <w:i/>
        </w:rPr>
        <w:t xml:space="preserve"> i.e., if any of your cargos</w:t>
      </w:r>
      <w:r w:rsidR="00C57FE6">
        <w:rPr>
          <w:i/>
        </w:rPr>
        <w:t>’</w:t>
      </w:r>
      <w:r w:rsidR="005864C1">
        <w:rPr>
          <w:i/>
        </w:rPr>
        <w:t xml:space="preserve"> mass</w:t>
      </w:r>
      <w:r w:rsidR="0040430F">
        <w:rPr>
          <w:i/>
        </w:rPr>
        <w:t>es</w:t>
      </w:r>
      <w:r w:rsidR="005864C1">
        <w:rPr>
          <w:i/>
        </w:rPr>
        <w:t xml:space="preserve"> change, it will be reflected in real-time by the </w:t>
      </w:r>
      <w:r w:rsidR="008C38F2">
        <w:rPr>
          <w:i/>
        </w:rPr>
        <w:t xml:space="preserve">XR vessel </w:t>
      </w:r>
      <w:r w:rsidR="005864C1">
        <w:rPr>
          <w:i/>
        </w:rPr>
        <w:t>as well.</w:t>
      </w:r>
    </w:p>
    <w:p w14:paraId="62CD2BC0" w14:textId="77777777" w:rsidR="00BF5302" w:rsidRDefault="00BF5302" w:rsidP="00DF3AD0">
      <w:pPr>
        <w:pStyle w:val="Heading2"/>
        <w:jc w:val="both"/>
      </w:pPr>
    </w:p>
    <w:p w14:paraId="74145537" w14:textId="77777777" w:rsidR="005878A3" w:rsidRDefault="005878A3" w:rsidP="00DF3AD0">
      <w:pPr>
        <w:pStyle w:val="Heading2"/>
        <w:jc w:val="both"/>
      </w:pPr>
      <w:bookmarkStart w:id="45" w:name="_Toc80454759"/>
      <w:r>
        <w:t>Using the Payload Editor</w:t>
      </w:r>
      <w:bookmarkEnd w:id="45"/>
    </w:p>
    <w:p w14:paraId="4B161178" w14:textId="77777777" w:rsidR="005878A3" w:rsidRPr="005878A3" w:rsidRDefault="005878A3" w:rsidP="00DF3AD0">
      <w:pPr>
        <w:jc w:val="both"/>
      </w:pPr>
    </w:p>
    <w:p w14:paraId="28A9176A" w14:textId="77777777" w:rsidR="00D43CEC" w:rsidRDefault="00E42893" w:rsidP="00DF3AD0">
      <w:pPr>
        <w:jc w:val="both"/>
      </w:pPr>
      <w:r>
        <w:t xml:space="preserve">XR vessels make it </w:t>
      </w:r>
      <w:r w:rsidR="00477178">
        <w:t xml:space="preserve">easy to create/delete cargo modules via </w:t>
      </w:r>
      <w:r w:rsidR="00C65A26">
        <w:t>the</w:t>
      </w:r>
      <w:r w:rsidR="00477178">
        <w:t xml:space="preserve"> Payload Editor dialog; this is useful for creating new scenarios where you want to start with cargo in the bay, or where you want to change the cargo that is in your bay at any time.  </w:t>
      </w:r>
      <w:r w:rsidR="00D43CEC">
        <w:t xml:space="preserve">Note that you </w:t>
      </w:r>
      <w:r w:rsidR="00D43CEC" w:rsidRPr="00D43CEC">
        <w:rPr>
          <w:u w:val="single"/>
        </w:rPr>
        <w:t>do not</w:t>
      </w:r>
      <w:r w:rsidR="00D43CEC">
        <w:t xml:space="preserve"> need to use the payload editor in order to grapple or unload cargo: is only necessary if you want to </w:t>
      </w:r>
      <w:r w:rsidR="00D43CEC" w:rsidRPr="005878A3">
        <w:rPr>
          <w:i/>
        </w:rPr>
        <w:t>create new</w:t>
      </w:r>
      <w:r w:rsidR="00D43CEC">
        <w:t xml:space="preserve"> payload modules in the bay or </w:t>
      </w:r>
      <w:r w:rsidR="00D43CEC" w:rsidRPr="005878A3">
        <w:rPr>
          <w:i/>
        </w:rPr>
        <w:t>delete existing</w:t>
      </w:r>
      <w:r w:rsidR="00D43CEC">
        <w:t xml:space="preserve"> payload modules from the bay.</w:t>
      </w:r>
    </w:p>
    <w:p w14:paraId="79F409C8" w14:textId="77777777" w:rsidR="00D43CEC" w:rsidRDefault="00D43CEC" w:rsidP="00DF3AD0">
      <w:pPr>
        <w:jc w:val="both"/>
      </w:pPr>
    </w:p>
    <w:p w14:paraId="22283A6A" w14:textId="77777777" w:rsidR="00477178" w:rsidRPr="00336E89" w:rsidRDefault="00477178" w:rsidP="00DF3AD0">
      <w:pPr>
        <w:jc w:val="both"/>
        <w:rPr>
          <w:i/>
        </w:rPr>
      </w:pPr>
      <w:r>
        <w:t xml:space="preserve">You may bring up the Payload Editor via Orbiter’s scenario editor (CTRL-F4 -&gt; Scenario Editor -&gt; </w:t>
      </w:r>
      <w:r w:rsidR="0001500D">
        <w:t xml:space="preserve">Edit -&gt; </w:t>
      </w:r>
      <w:r>
        <w:t>Pay</w:t>
      </w:r>
      <w:r w:rsidR="0001500D">
        <w:t xml:space="preserve">load Editor), </w:t>
      </w:r>
      <w:r w:rsidR="00336E89">
        <w:t xml:space="preserve">the </w:t>
      </w:r>
      <w:r w:rsidR="00336E89">
        <w:rPr>
          <w:i/>
        </w:rPr>
        <w:t xml:space="preserve">Payload Editor </w:t>
      </w:r>
      <w:r w:rsidR="00336E89">
        <w:t xml:space="preserve">button on the payload panel, </w:t>
      </w:r>
      <w:r w:rsidR="0001500D">
        <w:t>or you can use the ALT-</w:t>
      </w:r>
      <w:r w:rsidR="00D331CE">
        <w:t>B</w:t>
      </w:r>
      <w:r w:rsidR="0001500D">
        <w:t xml:space="preserve"> hotkey to toggle the Payload Editor dialog on/off.  Note that your mouse cursor must be </w:t>
      </w:r>
      <w:r w:rsidR="0001500D">
        <w:rPr>
          <w:i/>
        </w:rPr>
        <w:t>off</w:t>
      </w:r>
      <w:r w:rsidR="00017D69">
        <w:rPr>
          <w:i/>
        </w:rPr>
        <w:t xml:space="preserve"> </w:t>
      </w:r>
      <w:r w:rsidR="0001500D" w:rsidRPr="00017D69">
        <w:rPr>
          <w:i/>
        </w:rPr>
        <w:t xml:space="preserve">the dialog </w:t>
      </w:r>
      <w:r w:rsidR="0001500D">
        <w:t>in order for the ALT-</w:t>
      </w:r>
      <w:r w:rsidR="00D331CE">
        <w:t>B</w:t>
      </w:r>
      <w:r w:rsidR="0001500D">
        <w:t xml:space="preserve"> hotkey to </w:t>
      </w:r>
      <w:r w:rsidR="0001500D" w:rsidRPr="008C5032">
        <w:rPr>
          <w:i/>
        </w:rPr>
        <w:t>close</w:t>
      </w:r>
      <w:r w:rsidR="0001500D">
        <w:t xml:space="preserve"> the windo</w:t>
      </w:r>
      <w:r w:rsidR="005B295C">
        <w:t>w again: the reason is that the Orbiter core traps keystrokes sent to child dialogs, and so ALT-</w:t>
      </w:r>
      <w:r w:rsidR="00D331CE">
        <w:t>B</w:t>
      </w:r>
      <w:r w:rsidR="005B295C">
        <w:t xml:space="preserve"> can only work if the main Orbiter window has the focus.  Alternatively, you can </w:t>
      </w:r>
      <w:r w:rsidR="007E2461">
        <w:t xml:space="preserve">instead </w:t>
      </w:r>
      <w:r w:rsidR="005B295C">
        <w:t>click the “&lt;&lt; Done” button to close the Payload Editor dialog.</w:t>
      </w:r>
    </w:p>
    <w:p w14:paraId="7C55B89D" w14:textId="77777777" w:rsidR="00477178" w:rsidRDefault="00477178" w:rsidP="00DF3AD0">
      <w:pPr>
        <w:jc w:val="both"/>
      </w:pPr>
    </w:p>
    <w:p w14:paraId="7F986381" w14:textId="77777777" w:rsidR="00477178" w:rsidRDefault="00477178" w:rsidP="00DF3AD0">
      <w:pPr>
        <w:jc w:val="both"/>
      </w:pPr>
      <w:r>
        <w:lastRenderedPageBreak/>
        <w:t xml:space="preserve">Below is a screenshot of the Vanguard’s payload panel with the </w:t>
      </w:r>
      <w:r w:rsidR="00C81E75">
        <w:t>Payload Editor dialog displayed.</w:t>
      </w:r>
    </w:p>
    <w:p w14:paraId="142E5177" w14:textId="77777777" w:rsidR="00C81E75" w:rsidRDefault="00C81E75" w:rsidP="00DF3AD0">
      <w:pPr>
        <w:jc w:val="both"/>
      </w:pPr>
    </w:p>
    <w:p w14:paraId="4FF7F09C" w14:textId="77777777" w:rsidR="005B295C" w:rsidRDefault="005B295C" w:rsidP="00477178"/>
    <w:p w14:paraId="75D67B38" w14:textId="77777777" w:rsidR="005B295C" w:rsidRPr="00477178" w:rsidRDefault="00212FE8" w:rsidP="00477178">
      <w:r>
        <w:pict w14:anchorId="139F19C7">
          <v:shape id="_x0000_i1070" type="#_x0000_t75" style="width:431.4pt;height:345pt">
            <v:imagedata r:id="rId79" o:title="XR5_payload_editor"/>
          </v:shape>
        </w:pict>
      </w:r>
    </w:p>
    <w:p w14:paraId="4041F86C" w14:textId="77777777" w:rsidR="00477178" w:rsidRDefault="00477178" w:rsidP="00477178"/>
    <w:p w14:paraId="3DE4226C" w14:textId="77777777" w:rsidR="009F1110" w:rsidRPr="009F1110" w:rsidRDefault="007D6C98" w:rsidP="009F1110">
      <w:pPr>
        <w:jc w:val="center"/>
        <w:rPr>
          <w:i/>
          <w:sz w:val="24"/>
        </w:rPr>
      </w:pPr>
      <w:r>
        <w:rPr>
          <w:i/>
          <w:sz w:val="24"/>
        </w:rPr>
        <w:t xml:space="preserve">XR5’s </w:t>
      </w:r>
      <w:smartTag w:uri="urn:schemas-microsoft-com:office:smarttags" w:element="place">
        <w:smartTag w:uri="urn:schemas-microsoft-com:office:smarttags" w:element="PlaceName">
          <w:r w:rsidR="009F1110" w:rsidRPr="009F1110">
            <w:rPr>
              <w:i/>
              <w:sz w:val="24"/>
            </w:rPr>
            <w:t>Payload</w:t>
          </w:r>
        </w:smartTag>
        <w:r w:rsidR="009F1110" w:rsidRPr="009F1110">
          <w:rPr>
            <w:i/>
            <w:sz w:val="24"/>
          </w:rPr>
          <w:t xml:space="preserve"> </w:t>
        </w:r>
        <w:smartTag w:uri="urn:schemas-microsoft-com:office:smarttags" w:element="PlaceType">
          <w:r w:rsidR="009F1110" w:rsidRPr="009F1110">
            <w:rPr>
              <w:i/>
              <w:sz w:val="24"/>
            </w:rPr>
            <w:t>Bay</w:t>
          </w:r>
        </w:smartTag>
      </w:smartTag>
      <w:r w:rsidR="009F1110" w:rsidRPr="009F1110">
        <w:rPr>
          <w:i/>
          <w:sz w:val="24"/>
        </w:rPr>
        <w:t xml:space="preserve"> Camera and Instrument Panel View</w:t>
      </w:r>
      <w:r w:rsidR="009F1110">
        <w:rPr>
          <w:i/>
          <w:sz w:val="24"/>
        </w:rPr>
        <w:t xml:space="preserve"> with the Payload Editor Displayed.</w:t>
      </w:r>
    </w:p>
    <w:p w14:paraId="7409653E" w14:textId="77777777" w:rsidR="00477178" w:rsidRDefault="00477178" w:rsidP="00477178"/>
    <w:p w14:paraId="277DFDD3" w14:textId="77777777" w:rsidR="00EF6302" w:rsidRDefault="00EF6302" w:rsidP="00477178"/>
    <w:p w14:paraId="277F5CB3" w14:textId="77777777" w:rsidR="00D43CEC" w:rsidRDefault="00040CA7" w:rsidP="00DF3AD0">
      <w:pPr>
        <w:jc w:val="both"/>
      </w:pPr>
      <w:r>
        <w:t xml:space="preserve">When you bring up the editor, notice the </w:t>
      </w:r>
      <w:r>
        <w:rPr>
          <w:i/>
        </w:rPr>
        <w:t xml:space="preserve">Selected Payload Object </w:t>
      </w:r>
      <w:r>
        <w:t xml:space="preserve">drop-down list.  This list contains all of the XR-payload-enabled cargo modules installed in Orbiter’s </w:t>
      </w:r>
      <w:r w:rsidRPr="00040CA7">
        <w:rPr>
          <w:rFonts w:ascii="Courier New" w:hAnsi="Courier New" w:cs="Courier New"/>
        </w:rPr>
        <w:t>Config\Vessel</w:t>
      </w:r>
      <w:r>
        <w:t xml:space="preserve"> directory.  When you select a module type</w:t>
      </w:r>
      <w:r w:rsidR="00757AFE">
        <w:t>,</w:t>
      </w:r>
      <w:r>
        <w:t xml:space="preserve"> its </w:t>
      </w:r>
      <w:r>
        <w:lastRenderedPageBreak/>
        <w:t>description, mass, dimensions, and number of slots occupied are displayed right below its type name</w:t>
      </w:r>
      <w:r w:rsidR="00D43CEC">
        <w:t xml:space="preserve">, and a thumbnail bitmap is displayed in the right.  Some XR cargo modules may not have a custom thumbnail defined, in which case a default </w:t>
      </w:r>
      <w:r w:rsidR="00D43CEC">
        <w:rPr>
          <w:i/>
        </w:rPr>
        <w:t xml:space="preserve">Altea Aerospace </w:t>
      </w:r>
      <w:r w:rsidR="00D43CEC">
        <w:t>thumbnail will be displayed.</w:t>
      </w:r>
      <w:r>
        <w:t xml:space="preserve">  </w:t>
      </w:r>
    </w:p>
    <w:p w14:paraId="5C13F8B9" w14:textId="77777777" w:rsidR="00D43CEC" w:rsidRDefault="00D43CEC" w:rsidP="00DF3AD0">
      <w:pPr>
        <w:jc w:val="both"/>
      </w:pPr>
    </w:p>
    <w:p w14:paraId="0539A5CE" w14:textId="77777777" w:rsidR="00040CA7" w:rsidRDefault="00040CA7" w:rsidP="00DF3AD0">
      <w:pPr>
        <w:jc w:val="both"/>
      </w:pPr>
      <w:r>
        <w:t xml:space="preserve">Also, </w:t>
      </w:r>
      <w:r w:rsidR="00D43CEC">
        <w:t xml:space="preserve">when you select a module type </w:t>
      </w:r>
      <w:r>
        <w:t xml:space="preserve">any existing modules of that type that are attached in the bay are highlighted in bold.  Click on a slot number in the dialog to add or remove a module from that bay slot.  If the module will not fit in the bay slot, an error beep will sound.  </w:t>
      </w:r>
    </w:p>
    <w:p w14:paraId="0F9A8616" w14:textId="77777777" w:rsidR="00040CA7" w:rsidRDefault="00040CA7" w:rsidP="00DF3AD0">
      <w:pPr>
        <w:jc w:val="both"/>
      </w:pPr>
    </w:p>
    <w:p w14:paraId="3616C0F3" w14:textId="77777777" w:rsidR="00D43CEC" w:rsidRDefault="00040CA7" w:rsidP="00DF3AD0">
      <w:pPr>
        <w:jc w:val="both"/>
      </w:pPr>
      <w:r>
        <w:t xml:space="preserve">Notice in the screenshot above that some of the slot buttons are disabled: that </w:t>
      </w:r>
      <w:r w:rsidR="00757AFE">
        <w:t>indicates</w:t>
      </w:r>
      <w:r>
        <w:t xml:space="preserve"> that the slot is occupied by a cargo module that is attached </w:t>
      </w:r>
      <w:r w:rsidR="00265DEA">
        <w:t>in</w:t>
      </w:r>
      <w:r>
        <w:t xml:space="preserve"> an </w:t>
      </w:r>
      <w:r>
        <w:rPr>
          <w:i/>
        </w:rPr>
        <w:t xml:space="preserve">adjacent </w:t>
      </w:r>
      <w:r>
        <w:t xml:space="preserve">slot and the cargo module is too big to fit into a single slot.  Note that the </w:t>
      </w:r>
      <w:r w:rsidR="00D975C7">
        <w:t xml:space="preserve">Vanguard’s </w:t>
      </w:r>
      <w:r>
        <w:t xml:space="preserve">centerline slots in the bay are slightly wider than the normal bay slots, so there may be certain payload modules that occupy </w:t>
      </w:r>
      <w:r>
        <w:rPr>
          <w:i/>
        </w:rPr>
        <w:t xml:space="preserve">two </w:t>
      </w:r>
      <w:r>
        <w:t xml:space="preserve">normal slots but only </w:t>
      </w:r>
      <w:r>
        <w:rPr>
          <w:i/>
        </w:rPr>
        <w:t xml:space="preserve">one </w:t>
      </w:r>
      <w:r>
        <w:t xml:space="preserve">centerline slot.  </w:t>
      </w:r>
    </w:p>
    <w:p w14:paraId="21F504A5" w14:textId="77777777" w:rsidR="005A1B3C" w:rsidRDefault="005A1B3C" w:rsidP="000F7C86">
      <w:pPr>
        <w:pStyle w:val="Heading1"/>
        <w:jc w:val="both"/>
      </w:pPr>
    </w:p>
    <w:p w14:paraId="4FBFE3AA" w14:textId="77777777" w:rsidR="000F7C86" w:rsidRDefault="000F7C86" w:rsidP="000F7C86">
      <w:pPr>
        <w:pStyle w:val="Heading1"/>
        <w:jc w:val="both"/>
      </w:pPr>
      <w:bookmarkStart w:id="46" w:name="_Toc80454760"/>
      <w:r>
        <w:t>Creating Your Own Payload Module</w:t>
      </w:r>
      <w:bookmarkEnd w:id="46"/>
    </w:p>
    <w:p w14:paraId="0F8DD3AB" w14:textId="77777777" w:rsidR="000F7C86" w:rsidRDefault="000F7C86" w:rsidP="000F7C86"/>
    <w:p w14:paraId="4EFDF19B" w14:textId="77777777" w:rsidR="00830261" w:rsidRDefault="00EB4357" w:rsidP="00DF3AD0">
      <w:pPr>
        <w:jc w:val="both"/>
      </w:pPr>
      <w:r>
        <w:t xml:space="preserve">An </w:t>
      </w:r>
      <w:r w:rsidR="00FE6EB2">
        <w:t xml:space="preserve">XR-class payload-capable ship </w:t>
      </w:r>
      <w:r w:rsidR="00964B65">
        <w:t xml:space="preserve">can carry </w:t>
      </w:r>
      <w:r w:rsidR="00964B65">
        <w:rPr>
          <w:i/>
        </w:rPr>
        <w:t>any vessel</w:t>
      </w:r>
      <w:r w:rsidR="00B0502E">
        <w:rPr>
          <w:i/>
        </w:rPr>
        <w:t xml:space="preserve"> or module</w:t>
      </w:r>
      <w:r w:rsidR="00964B65">
        <w:rPr>
          <w:i/>
        </w:rPr>
        <w:t xml:space="preserve"> in Orbiter that can fit in its cargo bay</w:t>
      </w:r>
      <w:r w:rsidR="00964B65">
        <w:t>.  All this is required to make an existing Orbiter vessel or cargo module compatible with all XR-class vessels are a few additional lines in the vessel’s configuration file.  Note that most use</w:t>
      </w:r>
      <w:r w:rsidR="0041022B">
        <w:t>r</w:t>
      </w:r>
      <w:r w:rsidR="00964B65">
        <w:t xml:space="preserve">s will not need to read this section or deal with custom cargo modules: this section is intended for </w:t>
      </w:r>
      <w:r w:rsidR="002F42F8">
        <w:t xml:space="preserve">use by </w:t>
      </w:r>
      <w:r w:rsidR="00964B65">
        <w:t xml:space="preserve">developers who want to create their own custom cargo modules </w:t>
      </w:r>
      <w:r w:rsidR="00A90A8C">
        <w:t>or</w:t>
      </w:r>
      <w:r w:rsidR="00964B65">
        <w:rPr>
          <w:i/>
        </w:rPr>
        <w:t xml:space="preserve"> </w:t>
      </w:r>
      <w:r w:rsidR="00964B65">
        <w:t xml:space="preserve">modify existing cargo modules or vessels to be compatible with XR-class payload systems.  </w:t>
      </w:r>
    </w:p>
    <w:p w14:paraId="7F2AA0C5" w14:textId="77777777" w:rsidR="00964B65" w:rsidRDefault="00964B65" w:rsidP="00DF3AD0">
      <w:pPr>
        <w:jc w:val="both"/>
      </w:pPr>
    </w:p>
    <w:p w14:paraId="2166A120" w14:textId="77777777" w:rsidR="00964B65" w:rsidRDefault="00964B65" w:rsidP="00DF3AD0">
      <w:pPr>
        <w:jc w:val="both"/>
      </w:pPr>
      <w:r>
        <w:lastRenderedPageBreak/>
        <w:t xml:space="preserve">When Orbiter loads and the first </w:t>
      </w:r>
      <w:r w:rsidR="0045265B">
        <w:t xml:space="preserve">XR </w:t>
      </w:r>
      <w:r>
        <w:t xml:space="preserve">ship </w:t>
      </w:r>
      <w:r w:rsidR="0045265B">
        <w:t xml:space="preserve">instance </w:t>
      </w:r>
      <w:r>
        <w:t xml:space="preserve">is created, it scans the </w:t>
      </w:r>
      <w:r w:rsidRPr="00964B65">
        <w:rPr>
          <w:rFonts w:ascii="Courier New" w:hAnsi="Courier New" w:cs="Courier New"/>
        </w:rPr>
        <w:t>C:\Orbiter\Config\Vessels</w:t>
      </w:r>
      <w:r>
        <w:t xml:space="preserve"> directory and parses all *.cfg files in it.  Each .cfg file that is compatible with the XR Payload System is parsed and cached in a static, shared, </w:t>
      </w:r>
      <w:r w:rsidR="002B1D25">
        <w:t>vessel</w:t>
      </w:r>
      <w:r>
        <w:t>-wide cache for eff</w:t>
      </w:r>
      <w:r w:rsidR="00A90A8C">
        <w:t xml:space="preserve">iciency: scanning and parsing many configuration files is relatively expensive, and therefore the files are </w:t>
      </w:r>
      <w:r>
        <w:t xml:space="preserve">only </w:t>
      </w:r>
      <w:r w:rsidR="00A90A8C">
        <w:t xml:space="preserve">scanned and </w:t>
      </w:r>
      <w:r>
        <w:t xml:space="preserve">parsed </w:t>
      </w:r>
      <w:r>
        <w:rPr>
          <w:i/>
        </w:rPr>
        <w:t xml:space="preserve">once </w:t>
      </w:r>
      <w:r>
        <w:t xml:space="preserve">for </w:t>
      </w:r>
      <w:r w:rsidR="00925A04">
        <w:t>each XR vessel class</w:t>
      </w:r>
      <w:r>
        <w:t xml:space="preserve">.  This means that if you install a new cargo module </w:t>
      </w:r>
      <w:r w:rsidR="008956AF">
        <w:t xml:space="preserve">while Orbiter is running (which is unlikely anyway) </w:t>
      </w:r>
      <w:r>
        <w:t>you will need to bounce Orbiter</w:t>
      </w:r>
      <w:r w:rsidR="008956AF">
        <w:t xml:space="preserve"> before </w:t>
      </w:r>
      <w:r w:rsidR="0045265B">
        <w:t xml:space="preserve">XR vessels </w:t>
      </w:r>
      <w:r w:rsidR="008956AF">
        <w:t>can see it;</w:t>
      </w:r>
      <w:r w:rsidR="00F62E5F">
        <w:t xml:space="preserve"> in practical terms, however, </w:t>
      </w:r>
      <w:r>
        <w:t xml:space="preserve">this </w:t>
      </w:r>
      <w:r w:rsidR="00F62E5F">
        <w:t xml:space="preserve">limitation </w:t>
      </w:r>
      <w:r>
        <w:t xml:space="preserve">is a </w:t>
      </w:r>
      <w:r w:rsidR="00270340">
        <w:t>non-</w:t>
      </w:r>
      <w:r>
        <w:t>issue.</w:t>
      </w:r>
    </w:p>
    <w:p w14:paraId="79401054" w14:textId="77777777" w:rsidR="00964B65" w:rsidRDefault="00964B65" w:rsidP="00DF3AD0">
      <w:pPr>
        <w:jc w:val="both"/>
      </w:pPr>
    </w:p>
    <w:p w14:paraId="29BF6033" w14:textId="77777777" w:rsidR="00964B65" w:rsidRDefault="000967F4" w:rsidP="00DF3AD0">
      <w:pPr>
        <w:jc w:val="both"/>
      </w:pPr>
      <w:r>
        <w:t xml:space="preserve">The best way to create your own custom payload modules is to </w:t>
      </w:r>
      <w:r w:rsidR="009B2C04">
        <w:t>view</w:t>
      </w:r>
      <w:r>
        <w:t xml:space="preserve"> an existing XR payload module’s data section, copy it to your </w:t>
      </w:r>
      <w:r>
        <w:rPr>
          <w:i/>
        </w:rPr>
        <w:t xml:space="preserve">new </w:t>
      </w:r>
      <w:r>
        <w:t xml:space="preserve">module’s .cfg file, and modify it as necessary.  Below is a sample XR-payload-enabled vessel </w:t>
      </w:r>
      <w:r w:rsidR="001C6B51">
        <w:t>file</w:t>
      </w:r>
      <w:r>
        <w:t xml:space="preserve"> named </w:t>
      </w:r>
      <w:r>
        <w:rPr>
          <w:i/>
        </w:rPr>
        <w:t xml:space="preserve">XRParts.cfg; </w:t>
      </w:r>
      <w:r>
        <w:t>this is installed</w:t>
      </w:r>
      <w:r w:rsidR="00054243">
        <w:t xml:space="preserve"> with the Vanguard distribution to </w:t>
      </w:r>
      <w:r w:rsidR="00054243" w:rsidRPr="00054243">
        <w:rPr>
          <w:rFonts w:ascii="Courier New" w:hAnsi="Courier New" w:cs="Courier New"/>
        </w:rPr>
        <w:t>C:\Orbiter\Config\Vessels\XRParts.cfg</w:t>
      </w:r>
      <w:r w:rsidR="00054243">
        <w:t xml:space="preserve">.  </w:t>
      </w:r>
      <w:r w:rsidR="0016614F">
        <w:t xml:space="preserve">Other payload-enabled XR vessels include their own payload modules as well.  </w:t>
      </w:r>
      <w:r w:rsidR="00054243">
        <w:t xml:space="preserve">Read the detailed comments </w:t>
      </w:r>
      <w:r w:rsidR="00B937D9">
        <w:t xml:space="preserve">in the payload .cfg file </w:t>
      </w:r>
      <w:r w:rsidR="00054243">
        <w:t>for instructions on how to create your own payload modules.</w:t>
      </w:r>
    </w:p>
    <w:p w14:paraId="2DDA5DC5" w14:textId="77777777" w:rsidR="000967F4" w:rsidRDefault="000967F4" w:rsidP="00830261">
      <w:pPr>
        <w:pBdr>
          <w:bottom w:val="single" w:sz="6" w:space="1" w:color="auto"/>
        </w:pBdr>
      </w:pPr>
    </w:p>
    <w:p w14:paraId="2D4C0EDB" w14:textId="77777777" w:rsidR="008064AC" w:rsidRDefault="008064AC" w:rsidP="00830261">
      <w:pPr>
        <w:rPr>
          <w:noProof/>
        </w:rPr>
      </w:pPr>
    </w:p>
    <w:p w14:paraId="59E2BB8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 Configuration file for standard 20-ft XR Payload Cargo container ===</w:t>
      </w:r>
    </w:p>
    <w:p w14:paraId="6A4201D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Copyright 2007-201</w:t>
      </w:r>
      <w:r w:rsidR="006B2776">
        <w:rPr>
          <w:rFonts w:ascii="Courier New" w:hAnsi="Courier New" w:cs="Courier New"/>
          <w:noProof/>
        </w:rPr>
        <w:t>8</w:t>
      </w:r>
      <w:r w:rsidRPr="0029759D">
        <w:rPr>
          <w:rFonts w:ascii="Courier New" w:hAnsi="Courier New" w:cs="Courier New"/>
          <w:noProof/>
        </w:rPr>
        <w:t xml:space="preserve"> Douglas Beachy</w:t>
      </w:r>
    </w:p>
    <w:p w14:paraId="014C707E" w14:textId="6457AED6"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t>
      </w:r>
      <w:r w:rsidR="00314BC9">
        <w:rPr>
          <w:rFonts w:ascii="Courier New" w:hAnsi="Courier New" w:cs="Courier New"/>
          <w:noProof/>
        </w:rPr>
        <w:t>https://</w:t>
      </w:r>
      <w:r w:rsidRPr="0029759D">
        <w:rPr>
          <w:rFonts w:ascii="Courier New" w:hAnsi="Courier New" w:cs="Courier New"/>
          <w:noProof/>
        </w:rPr>
        <w:t>www.</w:t>
      </w:r>
      <w:r w:rsidR="00DE34CB">
        <w:rPr>
          <w:rFonts w:ascii="Courier New" w:hAnsi="Courier New" w:cs="Courier New"/>
          <w:noProof/>
        </w:rPr>
        <w:t>alteaaerospace</w:t>
      </w:r>
      <w:r w:rsidRPr="0029759D">
        <w:rPr>
          <w:rFonts w:ascii="Courier New" w:hAnsi="Courier New" w:cs="Courier New"/>
          <w:noProof/>
        </w:rPr>
        <w:t>.com</w:t>
      </w:r>
    </w:p>
    <w:p w14:paraId="6C8442C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29029E3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the vessel's 'ClassName' *must match the name of the config file* so that </w:t>
      </w:r>
    </w:p>
    <w:p w14:paraId="647B915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XR vessels can locate the .cfg file in Orbiter's config directory in order to </w:t>
      </w:r>
    </w:p>
    <w:p w14:paraId="7383CB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xml:space="preserve">; parse the XR-payload-specfic data in it.  </w:t>
      </w:r>
    </w:p>
    <w:p w14:paraId="2213F1D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XRParts.cfg must contain 'ClassName=XRParts'.</w:t>
      </w:r>
    </w:p>
    <w:p w14:paraId="723100D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5CFA4C7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ClassName = XRParts</w:t>
      </w:r>
    </w:p>
    <w:p w14:paraId="09543D9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MeshName = XRPayload\XRParts</w:t>
      </w:r>
    </w:p>
    <w:p w14:paraId="7FCB5A7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Size = 3.867</w:t>
      </w:r>
    </w:p>
    <w:p w14:paraId="375B53B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Mass = 12000 ; empty mass [kg] (max mass each for full load of 36 containers)</w:t>
      </w:r>
    </w:p>
    <w:p w14:paraId="45A65E8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MaxFuel = 0  ; max fuel mass [kg]</w:t>
      </w:r>
    </w:p>
    <w:p w14:paraId="1A8547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Isp = 0      ; fuel specific impulse [m/s]</w:t>
      </w:r>
    </w:p>
    <w:p w14:paraId="06220B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MaxMainThrust = 0</w:t>
      </w:r>
    </w:p>
    <w:p w14:paraId="631C316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MaxRetroThrust = 0</w:t>
      </w:r>
    </w:p>
    <w:p w14:paraId="4BA0251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MaxHoverThrust = 0</w:t>
      </w:r>
    </w:p>
    <w:p w14:paraId="59BBDA0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MaxAttitudeThrust = 0</w:t>
      </w:r>
    </w:p>
    <w:p w14:paraId="16A8A7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CameraOffset = 0.0 .0 0.0</w:t>
      </w:r>
    </w:p>
    <w:p w14:paraId="5F1D43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CW = 0.194 0.189 0.470</w:t>
      </w:r>
    </w:p>
    <w:p w14:paraId="00A19BA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LiftFactor = 0.0</w:t>
      </w:r>
    </w:p>
    <w:p w14:paraId="52DCC79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CrossSections = 7.060448  7.060448  14.769404 </w:t>
      </w:r>
    </w:p>
    <w:p w14:paraId="7AE1734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EnableFocus = true</w:t>
      </w:r>
    </w:p>
    <w:p w14:paraId="3610290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TouchdownPoints = 0 -1.296 3.024  -1.217 -1.296 -3.024    1.217 -1.296 -3.024</w:t>
      </w:r>
    </w:p>
    <w:p w14:paraId="2503FC31" w14:textId="77777777" w:rsidR="0029759D" w:rsidRPr="0029759D" w:rsidRDefault="0029759D" w:rsidP="0029759D">
      <w:pPr>
        <w:pBdr>
          <w:bottom w:val="single" w:sz="6" w:space="1" w:color="auto"/>
        </w:pBdr>
        <w:rPr>
          <w:rFonts w:ascii="Courier New" w:hAnsi="Courier New" w:cs="Courier New"/>
          <w:noProof/>
        </w:rPr>
      </w:pPr>
    </w:p>
    <w:p w14:paraId="24EEB22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7436420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XR Payload custom parameters</w:t>
      </w:r>
    </w:p>
    <w:p w14:paraId="60903D5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188F20C8" w14:textId="77777777" w:rsidR="0029759D" w:rsidRPr="0029759D" w:rsidRDefault="0029759D" w:rsidP="0029759D">
      <w:pPr>
        <w:pBdr>
          <w:bottom w:val="single" w:sz="6" w:space="1" w:color="auto"/>
        </w:pBdr>
        <w:rPr>
          <w:rFonts w:ascii="Courier New" w:hAnsi="Courier New" w:cs="Courier New"/>
          <w:noProof/>
        </w:rPr>
      </w:pPr>
    </w:p>
    <w:p w14:paraId="45E9662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REQUIRED: must be set to 'true' for this vessel to be dockable in an XR-class payload bay.</w:t>
      </w:r>
    </w:p>
    <w:p w14:paraId="25FFF92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XRPayloadEnabled = true</w:t>
      </w:r>
    </w:p>
    <w:p w14:paraId="6805F5A1" w14:textId="77777777" w:rsidR="0029759D" w:rsidRPr="0029759D" w:rsidRDefault="0029759D" w:rsidP="0029759D">
      <w:pPr>
        <w:pBdr>
          <w:bottom w:val="single" w:sz="6" w:space="1" w:color="auto"/>
        </w:pBdr>
        <w:rPr>
          <w:rFonts w:ascii="Courier New" w:hAnsi="Courier New" w:cs="Courier New"/>
          <w:noProof/>
        </w:rPr>
      </w:pPr>
    </w:p>
    <w:p w14:paraId="47ACFEA0"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cosmetic description; 127 chars MAX., but 40 chars or less recommended</w:t>
      </w:r>
    </w:p>
    <w:p w14:paraId="52B1117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Description = XR-Class Replacement Parts</w:t>
      </w:r>
    </w:p>
    <w:p w14:paraId="6DF91903" w14:textId="77777777" w:rsidR="0029759D" w:rsidRPr="0029759D" w:rsidRDefault="0029759D" w:rsidP="0029759D">
      <w:pPr>
        <w:pBdr>
          <w:bottom w:val="single" w:sz="6" w:space="1" w:color="auto"/>
        </w:pBdr>
        <w:rPr>
          <w:rFonts w:ascii="Courier New" w:hAnsi="Courier New" w:cs="Courier New"/>
          <w:noProof/>
        </w:rPr>
      </w:pPr>
    </w:p>
    <w:p w14:paraId="08418D2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Dimensions in meters: X (width) Y (height) Z(length).  This also determines how many standard payload slots are occupied.  </w:t>
      </w:r>
    </w:p>
    <w:p w14:paraId="55D14E8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Dimensions = 2.43 2.59 6.09</w:t>
      </w:r>
    </w:p>
    <w:p w14:paraId="59BDD1A7" w14:textId="77777777" w:rsidR="0029759D" w:rsidRPr="0029759D" w:rsidRDefault="0029759D" w:rsidP="0029759D">
      <w:pPr>
        <w:pBdr>
          <w:bottom w:val="single" w:sz="6" w:space="1" w:color="auto"/>
        </w:pBdr>
        <w:rPr>
          <w:rFonts w:ascii="Courier New" w:hAnsi="Courier New" w:cs="Courier New"/>
          <w:noProof/>
        </w:rPr>
      </w:pPr>
    </w:p>
    <w:p w14:paraId="6220DA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set to 'true' if this payload contains fuel or LOX that is consumable by the parent XR vessel</w:t>
      </w:r>
    </w:p>
    <w:p w14:paraId="21616FE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XRConsumableTank = false</w:t>
      </w:r>
    </w:p>
    <w:p w14:paraId="320F335C" w14:textId="77777777" w:rsidR="0029759D" w:rsidRPr="0029759D" w:rsidRDefault="0029759D" w:rsidP="0029759D">
      <w:pPr>
        <w:pBdr>
          <w:bottom w:val="single" w:sz="6" w:space="1" w:color="auto"/>
        </w:pBdr>
        <w:rPr>
          <w:rFonts w:ascii="Courier New" w:hAnsi="Courier New" w:cs="Courier New"/>
          <w:noProof/>
        </w:rPr>
      </w:pPr>
    </w:p>
    <w:p w14:paraId="0C32119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Offset in meters from the center of the primary payload slot to the center of this payload's mass (X,Y,Z).</w:t>
      </w:r>
    </w:p>
    <w:p w14:paraId="77DA688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If this is not set, the default is [0 0 0].  These coordinates are necessary so that the collision detection code can know the</w:t>
      </w:r>
    </w:p>
    <w:p w14:paraId="10EA1C7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origin point (the "centerpoint") of the payload mass in order to determine how many slots this payload module will occupy.  </w:t>
      </w:r>
    </w:p>
    <w:p w14:paraId="0052543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 adjust your attachment point coordinates to center this module in its primary payload slot, these coordinates </w:t>
      </w:r>
    </w:p>
    <w:p w14:paraId="7174FB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should be [0 0 0] (the default).  If your payload  is attached off-center in the slot along any axis, as will be the case </w:t>
      </w:r>
    </w:p>
    <w:p w14:paraId="2FF44CD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your payload occupies more than one slot, you will need to adjust these coordinates accordingly.  </w:t>
      </w:r>
    </w:p>
    <w:p w14:paraId="4A33B46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For example, if your payload's center-of-mass is 0.3 meter below the centerpoint of its primary slot, this </w:t>
      </w:r>
    </w:p>
    <w:p w14:paraId="3C9DDD3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value should be 0 -0.3 0.  As another example, if your payload is two slots long, one slot wide, and one slot high, </w:t>
      </w:r>
    </w:p>
    <w:p w14:paraId="0F3D61F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this value should  be set to 0 0 -3.048: the reason is that the center-of-mass of a 40-foot-long container is 3.048 meters </w:t>
      </w:r>
    </w:p>
    <w:p w14:paraId="40E46E1D"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(1/2 slot) AFT of the ceterpoint of the primary slot (the forward of the two slots it occupies).</w:t>
      </w:r>
    </w:p>
    <w:p w14:paraId="1661348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PrimarySlotCenterOfMassOffset = 0 0 0</w:t>
      </w:r>
    </w:p>
    <w:p w14:paraId="2A286799" w14:textId="77777777" w:rsidR="0029759D" w:rsidRPr="0029759D" w:rsidRDefault="0029759D" w:rsidP="0029759D">
      <w:pPr>
        <w:pBdr>
          <w:bottom w:val="single" w:sz="6" w:space="1" w:color="auto"/>
        </w:pBdr>
        <w:rPr>
          <w:rFonts w:ascii="Courier New" w:hAnsi="Courier New" w:cs="Courier New"/>
          <w:noProof/>
        </w:rPr>
      </w:pPr>
    </w:p>
    <w:p w14:paraId="6B1B228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If this is not specified, a default thumbnail is used.</w:t>
      </w:r>
    </w:p>
    <w:p w14:paraId="0B08C654"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Path relative to Orbiter config directory (e.g., "C:\Orbiter\Config") to the bitmap thumbnail image for this payload.</w:t>
      </w:r>
    </w:p>
    <w:p w14:paraId="6AAD2EFF"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This is displayed on the payload panel when this cargo is selected.</w:t>
      </w:r>
    </w:p>
    <w:p w14:paraId="10F0EC7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This should point to a 24-bit-color bitmap that is 154x77 pixels in size.</w:t>
      </w:r>
    </w:p>
    <w:p w14:paraId="05AC666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do not use pure white (255,255,255) in your custom thumbnail bitmaps because that color is rendered </w:t>
      </w:r>
    </w:p>
    <w:p w14:paraId="41E22B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as transparent when a bitmap is rendered on the panel. </w:t>
      </w:r>
    </w:p>
    <w:p w14:paraId="1CA142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ThumbnailPath = Vessels\XR1_Spare_Parts_Thumbnail.bmp</w:t>
      </w:r>
    </w:p>
    <w:p w14:paraId="718BF661" w14:textId="77777777" w:rsidR="0029759D" w:rsidRPr="0029759D" w:rsidRDefault="0029759D" w:rsidP="0029759D">
      <w:pPr>
        <w:pBdr>
          <w:bottom w:val="single" w:sz="6" w:space="1" w:color="auto"/>
        </w:pBdr>
        <w:rPr>
          <w:rFonts w:ascii="Courier New" w:hAnsi="Courier New" w:cs="Courier New"/>
          <w:noProof/>
        </w:rPr>
      </w:pPr>
    </w:p>
    <w:p w14:paraId="2177CD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List of Orbiter vessel classnames for which an 'ExplicitAttachmentSlots' property is defined.</w:t>
      </w:r>
    </w:p>
    <w:p w14:paraId="0C14188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VesselsWithExplicitAttachmentSlotsDefined = XR5Vanguard</w:t>
      </w:r>
    </w:p>
    <w:p w14:paraId="79FE734B" w14:textId="77777777" w:rsidR="0029759D" w:rsidRPr="0029759D" w:rsidRDefault="0029759D" w:rsidP="0029759D">
      <w:pPr>
        <w:pBdr>
          <w:bottom w:val="single" w:sz="6" w:space="1" w:color="auto"/>
        </w:pBdr>
        <w:rPr>
          <w:rFonts w:ascii="Courier New" w:hAnsi="Courier New" w:cs="Courier New"/>
          <w:noProof/>
        </w:rPr>
      </w:pPr>
    </w:p>
    <w:p w14:paraId="319A0C8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(OPTIONAL): These are optional parameters that only need to be defined for a given ship class if you have a </w:t>
      </w:r>
    </w:p>
    <w:p w14:paraId="7DDFF38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large or specially-shaped payload.  If no explicit attachment slots are defined, the ship will compute </w:t>
      </w:r>
    </w:p>
    <w:p w14:paraId="138F7E3B"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which slots are valid for this payload based on its dimensions and the location of its attachment point.  </w:t>
      </w:r>
    </w:p>
    <w:p w14:paraId="02EA69C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If explicit attachment points *are* defined here they will override any calculations made by </w:t>
      </w:r>
    </w:p>
    <w:p w14:paraId="75E92161"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 ship as to whether this object will fit in the bay when attached to a given slot.  However, </w:t>
      </w:r>
    </w:p>
    <w:p w14:paraId="0BB26C8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they do *not* override checks as to whether this object will fit alongside *other payload* in the </w:t>
      </w:r>
    </w:p>
    <w:p w14:paraId="56F9F27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cargo bay.  Most payload objects will not need to define this value.</w:t>
      </w:r>
    </w:p>
    <w:p w14:paraId="4DD7E2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6E21BA15"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Format is: &lt;parent vessel classname&gt;_ExplicitAttachmentSlots = # # # ...</w:t>
      </w:r>
    </w:p>
    <w:p w14:paraId="1EECA088"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;XR5Vanguard_ExplicitAttachmentSlots = 3 8 13 18 22 25 28 31 33 34 35 36  ; center slots on all three levels only for testing</w:t>
      </w:r>
    </w:p>
    <w:p w14:paraId="76D74045" w14:textId="77777777" w:rsidR="0029759D" w:rsidRPr="0029759D" w:rsidRDefault="0029759D" w:rsidP="0029759D">
      <w:pPr>
        <w:pBdr>
          <w:bottom w:val="single" w:sz="6" w:space="1" w:color="auto"/>
        </w:pBdr>
        <w:rPr>
          <w:rFonts w:ascii="Courier New" w:hAnsi="Courier New" w:cs="Courier New"/>
          <w:noProof/>
        </w:rPr>
      </w:pPr>
    </w:p>
    <w:p w14:paraId="3AC9801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(OPTIONAL) Defines a delta to be applied to this vessel when it is deployed on the ground.  This is useful</w:t>
      </w:r>
    </w:p>
    <w:p w14:paraId="5F44CBD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when the payload vessel defines touchdown points that are below the ground when the vessel is deployed.</w:t>
      </w:r>
    </w:p>
    <w:p w14:paraId="6D4D329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For example, '0.0 2.0 0.0' would deploy the vessel to 2.0 meters *higher* than normal when this payload</w:t>
      </w:r>
    </w:p>
    <w:p w14:paraId="459A1D13"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is deployed while landed.</w:t>
      </w:r>
    </w:p>
    <w:p w14:paraId="445A3C7E"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;GroundDeploymentAdjustment = 0 0 0</w:t>
      </w:r>
    </w:p>
    <w:p w14:paraId="54CF7867" w14:textId="77777777" w:rsidR="0029759D" w:rsidRPr="0029759D" w:rsidRDefault="0029759D" w:rsidP="0029759D">
      <w:pPr>
        <w:pBdr>
          <w:bottom w:val="single" w:sz="6" w:space="1" w:color="auto"/>
        </w:pBdr>
        <w:rPr>
          <w:rFonts w:ascii="Courier New" w:hAnsi="Courier New" w:cs="Courier New"/>
          <w:noProof/>
        </w:rPr>
      </w:pPr>
    </w:p>
    <w:p w14:paraId="364ADDF6"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w:t>
      </w:r>
    </w:p>
    <w:p w14:paraId="7131F856" w14:textId="77777777" w:rsidR="0029759D" w:rsidRPr="0029759D" w:rsidRDefault="0029759D" w:rsidP="0029759D">
      <w:pPr>
        <w:pBdr>
          <w:bottom w:val="single" w:sz="6" w:space="1" w:color="auto"/>
        </w:pBdr>
        <w:rPr>
          <w:rFonts w:ascii="Courier New" w:hAnsi="Courier New" w:cs="Courier New"/>
          <w:noProof/>
        </w:rPr>
      </w:pPr>
    </w:p>
    <w:p w14:paraId="2510F082"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 Attachment specs ===</w:t>
      </w:r>
    </w:p>
    <w:p w14:paraId="15E7690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a payload object's attachment point should be set for the CENTER of the bay slot into which it is </w:t>
      </w:r>
    </w:p>
    <w:p w14:paraId="69B59F3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attached.  Each standard slot is exactly 2.4384 wide (X), 2.5908 high (Y), 6.096 long (Z).  Some XR-class</w:t>
      </w:r>
    </w:p>
    <w:p w14:paraId="77A9E11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ships, such as the XR5 Vanguard, have some slots that are wider as well.</w:t>
      </w:r>
    </w:p>
    <w:p w14:paraId="4B2DF11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WARNING: attachment *direction* must be (0 1 0) and attachment *rotation* must be (0 0 1)!  The bay </w:t>
      </w:r>
    </w:p>
    <w:p w14:paraId="3C8724B9"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collision detection code expects this.</w:t>
      </w:r>
    </w:p>
    <w:p w14:paraId="2798A27A"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xml:space="preserve">; Note: only *one* BEGIN_ATTACHMENT/END_ATTACHMENT block may be present in any vessel's .cfg file.  </w:t>
      </w:r>
    </w:p>
    <w:p w14:paraId="259DF0E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lastRenderedPageBreak/>
        <w:t>; If you have multiple attachment points, you must declare them all in a single block.</w:t>
      </w:r>
    </w:p>
    <w:p w14:paraId="373055F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 Also note that the XR attachment point *must* be labeled XRCARGO.</w:t>
      </w:r>
    </w:p>
    <w:p w14:paraId="545EC277"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BEGIN_ATTACHMENT</w:t>
      </w:r>
    </w:p>
    <w:p w14:paraId="525731FC" w14:textId="77777777" w:rsidR="0029759D" w:rsidRPr="0029759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P 0 0 0  0 1 0  0 0 1  XRCARGO</w:t>
      </w:r>
    </w:p>
    <w:p w14:paraId="762579D1" w14:textId="77777777" w:rsidR="000966CD" w:rsidRDefault="0029759D" w:rsidP="0029759D">
      <w:pPr>
        <w:pBdr>
          <w:bottom w:val="single" w:sz="6" w:space="1" w:color="auto"/>
        </w:pBdr>
        <w:rPr>
          <w:rFonts w:ascii="Courier New" w:hAnsi="Courier New" w:cs="Courier New"/>
          <w:noProof/>
        </w:rPr>
      </w:pPr>
      <w:r w:rsidRPr="0029759D">
        <w:rPr>
          <w:rFonts w:ascii="Courier New" w:hAnsi="Courier New" w:cs="Courier New"/>
          <w:noProof/>
        </w:rPr>
        <w:t>END_ATTACHMENT</w:t>
      </w:r>
    </w:p>
    <w:p w14:paraId="16BF4F00" w14:textId="77777777" w:rsidR="0029759D" w:rsidRPr="003D738E" w:rsidRDefault="0029759D" w:rsidP="0029759D">
      <w:pPr>
        <w:pBdr>
          <w:bottom w:val="single" w:sz="6" w:space="1" w:color="auto"/>
        </w:pBdr>
        <w:rPr>
          <w:rFonts w:ascii="Courier New" w:hAnsi="Courier New" w:cs="Courier New"/>
          <w:noProof/>
        </w:rPr>
      </w:pPr>
    </w:p>
    <w:p w14:paraId="44466115" w14:textId="77777777" w:rsidR="001158FA" w:rsidRDefault="001158FA" w:rsidP="001158FA">
      <w:pPr>
        <w:pStyle w:val="Heading2"/>
      </w:pPr>
    </w:p>
    <w:p w14:paraId="5B07314D" w14:textId="77777777" w:rsidR="001158FA" w:rsidRDefault="001158FA" w:rsidP="005B217B">
      <w:pPr>
        <w:pStyle w:val="Heading2"/>
        <w:jc w:val="both"/>
      </w:pPr>
      <w:bookmarkStart w:id="47" w:name="_Toc80454761"/>
      <w:r>
        <w:t>Publishing Your Payload Module</w:t>
      </w:r>
      <w:bookmarkEnd w:id="47"/>
    </w:p>
    <w:p w14:paraId="3DFB4C89" w14:textId="77777777" w:rsidR="001158FA" w:rsidRDefault="001158FA" w:rsidP="005B217B">
      <w:pPr>
        <w:jc w:val="both"/>
      </w:pPr>
    </w:p>
    <w:p w14:paraId="6CB3FD62" w14:textId="356D1395" w:rsidR="001158FA" w:rsidRPr="001158FA" w:rsidRDefault="001158FA" w:rsidP="005B217B">
      <w:pPr>
        <w:jc w:val="both"/>
      </w:pPr>
      <w:r>
        <w:t xml:space="preserve">After you have created your </w:t>
      </w:r>
      <w:r w:rsidR="005B4FB7">
        <w:t xml:space="preserve">new </w:t>
      </w:r>
      <w:r>
        <w:t xml:space="preserve">payload module and tested it, please consider publishing it to make it available </w:t>
      </w:r>
      <w:r w:rsidR="00CC2E14">
        <w:t xml:space="preserve">for </w:t>
      </w:r>
      <w:r>
        <w:t xml:space="preserve">other </w:t>
      </w:r>
      <w:r w:rsidR="00030F4C">
        <w:t xml:space="preserve">XR </w:t>
      </w:r>
      <w:r>
        <w:t xml:space="preserve">pilots as well.  If want to host your new payload module on your own Web site, I would be happy to link to your page from the </w:t>
      </w:r>
      <w:r>
        <w:rPr>
          <w:i/>
        </w:rPr>
        <w:t xml:space="preserve">Payload </w:t>
      </w:r>
      <w:r>
        <w:t>section on my Web page</w:t>
      </w:r>
      <w:r w:rsidR="00ED0074">
        <w:t xml:space="preserve"> at</w:t>
      </w:r>
      <w:r>
        <w:t xml:space="preserve"> </w:t>
      </w:r>
      <w:hyperlink r:id="rId80" w:history="1">
        <w:r w:rsidR="00314BC9">
          <w:rPr>
            <w:rStyle w:val="Hyperlink"/>
          </w:rPr>
          <w:t>https://</w:t>
        </w:r>
        <w:r w:rsidRPr="005700E3">
          <w:rPr>
            <w:rStyle w:val="Hyperlink"/>
          </w:rPr>
          <w:t>www.</w:t>
        </w:r>
        <w:r w:rsidR="00CC149F">
          <w:rPr>
            <w:rStyle w:val="Hyperlink"/>
          </w:rPr>
          <w:t>alteaaerospace</w:t>
        </w:r>
        <w:r w:rsidRPr="005700E3">
          <w:rPr>
            <w:rStyle w:val="Hyperlink"/>
          </w:rPr>
          <w:t>.com</w:t>
        </w:r>
      </w:hyperlink>
      <w:r>
        <w:t xml:space="preserve">.  </w:t>
      </w:r>
      <w:r w:rsidR="00ED0074">
        <w:t xml:space="preserve">If you prefer, </w:t>
      </w:r>
      <w:r>
        <w:t xml:space="preserve">I would also be happy to host your new payload module on my Web page, crediting you as the author.  If you would like me to link to your page or host your payload on my page, please drop me an email at </w:t>
      </w:r>
      <w:hyperlink r:id="rId81" w:history="1">
        <w:r w:rsidR="00C56405">
          <w:rPr>
            <w:rStyle w:val="Hyperlink"/>
          </w:rPr>
          <w:t>doug.beachy@outlook.com</w:t>
        </w:r>
      </w:hyperlink>
      <w:r>
        <w:t>.</w:t>
      </w:r>
    </w:p>
    <w:p w14:paraId="500C7BBB" w14:textId="77777777" w:rsidR="008064AC" w:rsidRPr="000967F4" w:rsidRDefault="008064AC" w:rsidP="00830261"/>
    <w:p w14:paraId="09F39AC4" w14:textId="77777777" w:rsidR="00964B65" w:rsidRDefault="00964B65" w:rsidP="00830261"/>
    <w:p w14:paraId="6184FEE8" w14:textId="77777777" w:rsidR="00054243" w:rsidRDefault="006661E8" w:rsidP="005C565E">
      <w:pPr>
        <w:pStyle w:val="Heading1"/>
      </w:pPr>
      <w:bookmarkStart w:id="48" w:name="_Toc80454762"/>
      <w:r>
        <w:t>XR2-01_Bay/</w:t>
      </w:r>
      <w:r w:rsidR="00054243">
        <w:t>XR5-01_Bay Vessel</w:t>
      </w:r>
      <w:r w:rsidR="005C565E">
        <w:t xml:space="preserve"> Saved in Scenario Files</w:t>
      </w:r>
      <w:bookmarkEnd w:id="48"/>
    </w:p>
    <w:p w14:paraId="463402D7" w14:textId="77777777" w:rsidR="00054243" w:rsidRPr="00054243" w:rsidRDefault="00054243" w:rsidP="00054243"/>
    <w:p w14:paraId="545DD5E9" w14:textId="77777777" w:rsidR="000B4D21" w:rsidRPr="007A2F28" w:rsidRDefault="000B4D21" w:rsidP="00DF3AD0">
      <w:pPr>
        <w:jc w:val="both"/>
      </w:pPr>
      <w:r w:rsidRPr="007A2F28">
        <w:t xml:space="preserve">A note regarding the </w:t>
      </w:r>
      <w:r w:rsidR="006661E8" w:rsidRPr="007A2F28">
        <w:t>XR2-01_Bay/</w:t>
      </w:r>
      <w:r w:rsidRPr="007A2F28">
        <w:t>XR5-01_Bay vessel</w:t>
      </w:r>
      <w:r w:rsidR="006661E8" w:rsidRPr="007A2F28">
        <w:t>s</w:t>
      </w:r>
      <w:r w:rsidRPr="007A2F28">
        <w:t xml:space="preserve"> you will see in saved </w:t>
      </w:r>
      <w:r w:rsidR="006661E8" w:rsidRPr="007A2F28">
        <w:t xml:space="preserve">Ravenstar and </w:t>
      </w:r>
      <w:r w:rsidRPr="007A2F28">
        <w:t>Vanguard</w:t>
      </w:r>
      <w:r w:rsidR="006661E8" w:rsidRPr="007A2F28">
        <w:t xml:space="preserve"> </w:t>
      </w:r>
      <w:r w:rsidRPr="007A2F28">
        <w:t xml:space="preserve">scenarios: this is an invisible phantom vessel attached behind the </w:t>
      </w:r>
      <w:r w:rsidR="006661E8" w:rsidRPr="007A2F28">
        <w:t xml:space="preserve">XR vessel’s </w:t>
      </w:r>
      <w:r w:rsidRPr="007A2F28">
        <w:t xml:space="preserve">payload bay to force </w:t>
      </w:r>
      <w:r w:rsidR="00A63027">
        <w:t xml:space="preserve">the </w:t>
      </w:r>
      <w:r w:rsidRPr="007A2F28">
        <w:t xml:space="preserve">Orbiter </w:t>
      </w:r>
      <w:r w:rsidR="00A63027">
        <w:t xml:space="preserve">core </w:t>
      </w:r>
      <w:r w:rsidRPr="007A2F28">
        <w:t xml:space="preserve">to render the payload bay even when no cargo is present. If you delete the </w:t>
      </w:r>
      <w:r w:rsidRPr="007A2F28">
        <w:lastRenderedPageBreak/>
        <w:t xml:space="preserve">vessel from the scenario file no harm is done: the </w:t>
      </w:r>
      <w:r w:rsidR="00152616">
        <w:t>XR vessel</w:t>
      </w:r>
      <w:r w:rsidRPr="007A2F28">
        <w:t xml:space="preserve"> will recreate it automatically when the scenario loads. Do not delete </w:t>
      </w:r>
      <w:r w:rsidR="002D10E9" w:rsidRPr="007A2F28">
        <w:t>the</w:t>
      </w:r>
      <w:r w:rsidRPr="007A2F28">
        <w:t xml:space="preserve"> phantom vessel in-</w:t>
      </w:r>
      <w:r w:rsidR="007E5297">
        <w:t>game</w:t>
      </w:r>
      <w:r w:rsidRPr="007A2F28">
        <w:t>, however</w:t>
      </w:r>
      <w:r w:rsidR="003F5F73" w:rsidRPr="007A2F28">
        <w:t>, or the cargo bay will no longer be rendered in the payload camera view unless there is at least one payload modul</w:t>
      </w:r>
      <w:r w:rsidR="00A26966" w:rsidRPr="007A2F28">
        <w:t>e in close proximity to the bay.  This is an Orbiter core limitation.</w:t>
      </w:r>
    </w:p>
    <w:p w14:paraId="2EE42363" w14:textId="77777777" w:rsidR="00830261" w:rsidRPr="00830261" w:rsidRDefault="00830261" w:rsidP="00DF3AD0">
      <w:pPr>
        <w:jc w:val="both"/>
      </w:pPr>
    </w:p>
    <w:p w14:paraId="012E5B58" w14:textId="77777777" w:rsidR="008D1E15" w:rsidRDefault="00251374" w:rsidP="00DF3AD0">
      <w:pPr>
        <w:pStyle w:val="Heading1"/>
        <w:jc w:val="both"/>
      </w:pPr>
      <w:bookmarkStart w:id="49" w:name="_Toc80454763"/>
      <w:r>
        <w:t>Installing and Using a Custom Skin</w:t>
      </w:r>
      <w:bookmarkEnd w:id="49"/>
    </w:p>
    <w:p w14:paraId="6A72F24B" w14:textId="77777777" w:rsidR="00251374" w:rsidRDefault="00251374" w:rsidP="00DF3AD0">
      <w:pPr>
        <w:jc w:val="both"/>
      </w:pPr>
    </w:p>
    <w:p w14:paraId="56C61158" w14:textId="77777777" w:rsidR="00CD2792" w:rsidRPr="007F0D1F" w:rsidRDefault="001B3871" w:rsidP="00DF3AD0">
      <w:pPr>
        <w:jc w:val="both"/>
      </w:pPr>
      <w:r>
        <w:t xml:space="preserve">XR vessels </w:t>
      </w:r>
      <w:r w:rsidR="00CD2792">
        <w:t xml:space="preserve">support any number of custom skins </w:t>
      </w:r>
      <w:r w:rsidR="00B218A9">
        <w:t xml:space="preserve">so </w:t>
      </w:r>
      <w:r w:rsidR="00CD2792">
        <w:t>long as each skin installed to its own subdirectory under %</w:t>
      </w:r>
      <w:r w:rsidR="00CD2792" w:rsidRPr="00CD2792">
        <w:rPr>
          <w:i/>
        </w:rPr>
        <w:t>ORBITER_ROOT</w:t>
      </w:r>
      <w:r w:rsidR="00CD2792">
        <w:rPr>
          <w:i/>
        </w:rPr>
        <w:t>%</w:t>
      </w:r>
      <w:r w:rsidR="00CD2792" w:rsidRPr="00CD2792">
        <w:rPr>
          <w:rFonts w:ascii="Courier New" w:hAnsi="Courier New"/>
        </w:rPr>
        <w:t>\Textures\</w:t>
      </w:r>
      <w:r w:rsidR="00B302EA">
        <w:rPr>
          <w:rFonts w:ascii="Courier New" w:hAnsi="Courier New"/>
        </w:rPr>
        <w:t>{SHIPNAME}</w:t>
      </w:r>
      <w:r>
        <w:rPr>
          <w:rFonts w:ascii="Courier New" w:hAnsi="Courier New"/>
        </w:rPr>
        <w:t>&gt;</w:t>
      </w:r>
      <w:r w:rsidR="00CD2792" w:rsidRPr="00CD2792">
        <w:rPr>
          <w:rFonts w:ascii="Courier New" w:hAnsi="Courier New"/>
        </w:rPr>
        <w:t>\Skins</w:t>
      </w:r>
      <w:r w:rsidR="00CD2792">
        <w:t xml:space="preserve">.  </w:t>
      </w:r>
      <w:r w:rsidR="007F0D1F">
        <w:t xml:space="preserve">If the custom skin was created with </w:t>
      </w:r>
      <w:r w:rsidR="00E038A2">
        <w:t>an XR Skin Pack</w:t>
      </w:r>
      <w:r w:rsidR="007F0D1F">
        <w:t xml:space="preserve">, you should be able to install the skin simply by unzipping the skin’s zip file into your Orbiter root directory; refer to the </w:t>
      </w:r>
      <w:r w:rsidR="007F0D1F" w:rsidRPr="00EF47CA">
        <w:rPr>
          <w:rFonts w:ascii="Courier New" w:hAnsi="Courier New"/>
        </w:rPr>
        <w:t>readme.txt</w:t>
      </w:r>
      <w:r w:rsidR="007F0D1F">
        <w:t xml:space="preserve"> file in the skin’s zip file for details.</w:t>
      </w:r>
    </w:p>
    <w:p w14:paraId="07944A11" w14:textId="77777777" w:rsidR="00CD2792" w:rsidRDefault="00CD2792" w:rsidP="00DF3AD0">
      <w:pPr>
        <w:jc w:val="both"/>
      </w:pPr>
    </w:p>
    <w:p w14:paraId="5EEA33A2" w14:textId="24B31300" w:rsidR="00251374" w:rsidRDefault="00CD2792" w:rsidP="00DF3AD0">
      <w:pPr>
        <w:jc w:val="both"/>
      </w:pPr>
      <w:r>
        <w:t xml:space="preserve">If you want to create a new custom skin for </w:t>
      </w:r>
      <w:r w:rsidR="00370619">
        <w:t xml:space="preserve">your favorite vessel </w:t>
      </w:r>
      <w:r>
        <w:t xml:space="preserve">you should download </w:t>
      </w:r>
      <w:r w:rsidR="00711F44">
        <w:t xml:space="preserve">corresponding XR vessel’s paint kit </w:t>
      </w:r>
      <w:r>
        <w:t>available on my Orbiter page (</w:t>
      </w:r>
      <w:hyperlink r:id="rId82" w:history="1">
        <w:r w:rsidR="00314BC9">
          <w:rPr>
            <w:rStyle w:val="Hyperlink"/>
          </w:rPr>
          <w:t>https://</w:t>
        </w:r>
        <w:r w:rsidRPr="00B07CC0">
          <w:rPr>
            <w:rStyle w:val="Hyperlink"/>
          </w:rPr>
          <w:t>www.</w:t>
        </w:r>
        <w:r w:rsidR="00CC149F">
          <w:rPr>
            <w:rStyle w:val="Hyperlink"/>
          </w:rPr>
          <w:t>alteaaerospace</w:t>
        </w:r>
        <w:r w:rsidRPr="00B07CC0">
          <w:rPr>
            <w:rStyle w:val="Hyperlink"/>
          </w:rPr>
          <w:t>.com</w:t>
        </w:r>
      </w:hyperlink>
      <w:r>
        <w:t>).  It contains detaile</w:t>
      </w:r>
      <w:r w:rsidR="00B07CC0">
        <w:t xml:space="preserve">d instructions on how to create, test, </w:t>
      </w:r>
      <w:r>
        <w:t xml:space="preserve">and release your new skin; it also contains the default </w:t>
      </w:r>
      <w:r w:rsidR="00711F44">
        <w:t xml:space="preserve">vessel </w:t>
      </w:r>
      <w:r>
        <w:t xml:space="preserve">exterior textures in </w:t>
      </w:r>
      <w:r w:rsidR="00085705">
        <w:t>PSD</w:t>
      </w:r>
      <w:r>
        <w:t xml:space="preserve"> </w:t>
      </w:r>
      <w:r w:rsidR="00711F44">
        <w:t xml:space="preserve">and BMP </w:t>
      </w:r>
      <w:r>
        <w:t>format</w:t>
      </w:r>
      <w:r w:rsidR="00085705">
        <w:t xml:space="preserve"> </w:t>
      </w:r>
      <w:r>
        <w:t>that you can use as a starting point.</w:t>
      </w:r>
    </w:p>
    <w:p w14:paraId="59CBB64D" w14:textId="77777777" w:rsidR="00B554C7" w:rsidRDefault="00B554C7" w:rsidP="00DF3AD0">
      <w:pPr>
        <w:jc w:val="both"/>
      </w:pPr>
    </w:p>
    <w:p w14:paraId="771D89C0" w14:textId="77777777" w:rsidR="00625B7B" w:rsidRDefault="002A534F" w:rsidP="00DF3AD0">
      <w:pPr>
        <w:jc w:val="both"/>
      </w:pPr>
      <w:r>
        <w:t xml:space="preserve">More information is available in the </w:t>
      </w:r>
      <w:r w:rsidR="00DF3C47">
        <w:t>paint kits</w:t>
      </w:r>
      <w:r>
        <w:t xml:space="preserve">, but </w:t>
      </w:r>
      <w:r w:rsidR="00DF3C47">
        <w:t>for example</w:t>
      </w:r>
      <w:r>
        <w:t>, t</w:t>
      </w:r>
      <w:r w:rsidR="00B554C7">
        <w:t xml:space="preserve">o install your own </w:t>
      </w:r>
      <w:r w:rsidR="00DF3C47">
        <w:t xml:space="preserve">Vanguard </w:t>
      </w:r>
      <w:r w:rsidR="00B554C7">
        <w:t>custom skin</w:t>
      </w:r>
      <w:r w:rsidR="00DF3C47">
        <w:t xml:space="preserve">, </w:t>
      </w:r>
      <w:r w:rsidR="00B554C7">
        <w:t xml:space="preserve">deploy your custom </w:t>
      </w:r>
      <w:r w:rsidR="0097532B">
        <w:t>texture files</w:t>
      </w:r>
      <w:r w:rsidR="00B554C7">
        <w:t xml:space="preserve"> to a new </w:t>
      </w:r>
      <w:r w:rsidR="00B554C7" w:rsidRPr="002A534F">
        <w:rPr>
          <w:rFonts w:ascii="Courier New" w:hAnsi="Courier New" w:cs="Courier New"/>
        </w:rPr>
        <w:t>C:\Orbiter\Textures\</w:t>
      </w:r>
      <w:r w:rsidR="00904581">
        <w:rPr>
          <w:rFonts w:ascii="Courier New" w:hAnsi="Courier New" w:cs="Courier New"/>
        </w:rPr>
        <w:t>XR5</w:t>
      </w:r>
      <w:r w:rsidR="00471939">
        <w:rPr>
          <w:rFonts w:ascii="Courier New" w:hAnsi="Courier New" w:cs="Courier New"/>
        </w:rPr>
        <w:t>Vanguard</w:t>
      </w:r>
      <w:r w:rsidR="00B554C7" w:rsidRPr="002A534F">
        <w:rPr>
          <w:rFonts w:ascii="Courier New" w:hAnsi="Courier New" w:cs="Courier New"/>
        </w:rPr>
        <w:t>\Skins\Foobar</w:t>
      </w:r>
      <w:r w:rsidR="00B554C7">
        <w:t xml:space="preserve"> directory.  Once the files are installed, set the skin directory name in</w:t>
      </w:r>
      <w:r w:rsidR="00625B7B">
        <w:t xml:space="preserve"> the scenario file as follows: </w:t>
      </w:r>
    </w:p>
    <w:p w14:paraId="433A8C87" w14:textId="77777777" w:rsidR="00625B7B" w:rsidRDefault="00625B7B" w:rsidP="00DF3AD0">
      <w:pPr>
        <w:jc w:val="both"/>
      </w:pPr>
    </w:p>
    <w:p w14:paraId="382DE199" w14:textId="2591CA22" w:rsidR="00625B7B" w:rsidRDefault="00B554C7" w:rsidP="00DF3AD0">
      <w:pPr>
        <w:ind w:left="720"/>
        <w:jc w:val="both"/>
      </w:pPr>
      <w:r>
        <w:t xml:space="preserve">SKIN </w:t>
      </w:r>
      <w:r w:rsidRPr="00625B7B">
        <w:rPr>
          <w:b/>
        </w:rPr>
        <w:t>Foo</w:t>
      </w:r>
    </w:p>
    <w:p w14:paraId="53347A28" w14:textId="77777777" w:rsidR="005849FD" w:rsidRDefault="005849FD" w:rsidP="00DF3AD0">
      <w:pPr>
        <w:jc w:val="both"/>
      </w:pPr>
    </w:p>
    <w:p w14:paraId="1F3F26A0" w14:textId="0090ABA5" w:rsidR="00B554C7" w:rsidRDefault="009D3BE1" w:rsidP="00DF3AD0">
      <w:pPr>
        <w:jc w:val="both"/>
      </w:pPr>
      <w:r>
        <w:lastRenderedPageBreak/>
        <w:t>…</w:t>
      </w:r>
      <w:r w:rsidR="00625B7B">
        <w:t>w</w:t>
      </w:r>
      <w:r w:rsidR="00B554C7">
        <w:t xml:space="preserve">here </w:t>
      </w:r>
      <w:r w:rsidR="00B554C7" w:rsidRPr="00625B7B">
        <w:rPr>
          <w:b/>
        </w:rPr>
        <w:t>Foo</w:t>
      </w:r>
      <w:r w:rsidR="00B554C7">
        <w:t xml:space="preserve"> is the directory name under </w:t>
      </w:r>
      <w:r w:rsidR="00B554C7" w:rsidRPr="00625B7B">
        <w:rPr>
          <w:rFonts w:ascii="Courier New" w:hAnsi="Courier New"/>
        </w:rPr>
        <w:t>C:\Orbiter\Textures\</w:t>
      </w:r>
      <w:r w:rsidR="0074791D">
        <w:rPr>
          <w:rFonts w:ascii="Courier New" w:hAnsi="Courier New"/>
        </w:rPr>
        <w:t>XR5</w:t>
      </w:r>
      <w:r w:rsidR="00471939">
        <w:rPr>
          <w:rFonts w:ascii="Courier New" w:hAnsi="Courier New"/>
        </w:rPr>
        <w:t>Vanguard</w:t>
      </w:r>
      <w:r w:rsidR="00B554C7" w:rsidRPr="00625B7B">
        <w:rPr>
          <w:rFonts w:ascii="Courier New" w:hAnsi="Courier New"/>
        </w:rPr>
        <w:t>\Skins</w:t>
      </w:r>
      <w:r w:rsidR="00B554C7">
        <w:t xml:space="preserve">; e.g., </w:t>
      </w:r>
      <w:r w:rsidR="00B554C7" w:rsidRPr="00625B7B">
        <w:rPr>
          <w:rFonts w:ascii="Courier New" w:hAnsi="Courier New"/>
        </w:rPr>
        <w:t>C:\Orbiter\Textures\</w:t>
      </w:r>
      <w:r w:rsidR="001D5522">
        <w:rPr>
          <w:rFonts w:ascii="Courier New" w:hAnsi="Courier New"/>
        </w:rPr>
        <w:t>XR5</w:t>
      </w:r>
      <w:r w:rsidR="00471939">
        <w:rPr>
          <w:rFonts w:ascii="Courier New" w:hAnsi="Courier New"/>
        </w:rPr>
        <w:t>Vanguard</w:t>
      </w:r>
      <w:r w:rsidR="00B554C7" w:rsidRPr="00625B7B">
        <w:rPr>
          <w:rFonts w:ascii="Courier New" w:hAnsi="Courier New"/>
        </w:rPr>
        <w:t>\Skins\Foobar\</w:t>
      </w:r>
      <w:r w:rsidR="00B554C7">
        <w:t xml:space="preserve">.  Each </w:t>
      </w:r>
      <w:r w:rsidR="00471939">
        <w:t>Vanguard</w:t>
      </w:r>
      <w:r w:rsidR="00B554C7">
        <w:t xml:space="preserve"> </w:t>
      </w:r>
      <w:r w:rsidR="00625B7B">
        <w:t xml:space="preserve">ship defined in the scenario may use a different </w:t>
      </w:r>
      <w:r w:rsidR="00B554C7">
        <w:t xml:space="preserve">or the same skin.  If the </w:t>
      </w:r>
      <w:r w:rsidR="00B554C7" w:rsidRPr="00E505FE">
        <w:rPr>
          <w:i/>
        </w:rPr>
        <w:t>SKIN</w:t>
      </w:r>
      <w:r w:rsidR="00B554C7">
        <w:t xml:space="preserve"> property is not set, the default skin is used.</w:t>
      </w:r>
    </w:p>
    <w:p w14:paraId="54B996A6" w14:textId="77777777" w:rsidR="00CD2792" w:rsidRDefault="00CD2792" w:rsidP="00DF3AD0">
      <w:pPr>
        <w:jc w:val="both"/>
      </w:pPr>
    </w:p>
    <w:p w14:paraId="6ED545EE" w14:textId="77777777" w:rsidR="00B72417" w:rsidRDefault="00B72417" w:rsidP="00386264">
      <w:pPr>
        <w:pStyle w:val="Heading1"/>
        <w:jc w:val="both"/>
      </w:pPr>
      <w:bookmarkStart w:id="50" w:name="_Toc80454764"/>
      <w:r>
        <w:t>Submitting a Feature Request or Bug Report</w:t>
      </w:r>
      <w:bookmarkEnd w:id="50"/>
    </w:p>
    <w:p w14:paraId="06E89D52" w14:textId="77777777" w:rsidR="00B72417" w:rsidRDefault="00B72417" w:rsidP="00386264">
      <w:pPr>
        <w:jc w:val="both"/>
      </w:pPr>
    </w:p>
    <w:p w14:paraId="24E80EF5" w14:textId="2FBE2BEA" w:rsidR="006F4CF4" w:rsidRDefault="006F4CF4" w:rsidP="00DF3AD0">
      <w:pPr>
        <w:jc w:val="both"/>
      </w:pPr>
      <w:r>
        <w:t>Before submitting a bug report, please check my Web page for updates and other information</w:t>
      </w:r>
      <w:r w:rsidR="00EA1552">
        <w:t xml:space="preserve"> at </w:t>
      </w:r>
      <w:hyperlink r:id="rId83" w:history="1">
        <w:r w:rsidR="00314BC9">
          <w:rPr>
            <w:rStyle w:val="Hyperlink"/>
          </w:rPr>
          <w:t>https://</w:t>
        </w:r>
        <w:r w:rsidRPr="006F4CF4">
          <w:rPr>
            <w:rStyle w:val="Hyperlink"/>
          </w:rPr>
          <w:t>www.</w:t>
        </w:r>
        <w:r w:rsidR="00CC149F">
          <w:rPr>
            <w:rStyle w:val="Hyperlink"/>
          </w:rPr>
          <w:t>alteaaerospace</w:t>
        </w:r>
        <w:r w:rsidRPr="006F4CF4">
          <w:rPr>
            <w:rStyle w:val="Hyperlink"/>
          </w:rPr>
          <w:t>.com</w:t>
        </w:r>
      </w:hyperlink>
      <w:r>
        <w:t xml:space="preserve">  It is possible that a newer version of the </w:t>
      </w:r>
      <w:r w:rsidR="001C48D7">
        <w:t xml:space="preserve">ship </w:t>
      </w:r>
      <w:r>
        <w:t xml:space="preserve">is available, and I can only work on bugs that are present in the latest </w:t>
      </w:r>
      <w:r w:rsidR="00F45FF6">
        <w:t xml:space="preserve">ship </w:t>
      </w:r>
      <w:r>
        <w:t>version.</w:t>
      </w:r>
    </w:p>
    <w:p w14:paraId="7592A15F" w14:textId="77777777" w:rsidR="00AB0E1F" w:rsidRDefault="00AB0E1F" w:rsidP="00DF3AD0">
      <w:pPr>
        <w:jc w:val="both"/>
      </w:pPr>
    </w:p>
    <w:p w14:paraId="1545A796" w14:textId="77777777" w:rsidR="007C1928" w:rsidRDefault="006F4CF4" w:rsidP="00DF3AD0">
      <w:pPr>
        <w:jc w:val="both"/>
      </w:pPr>
      <w:r>
        <w:t xml:space="preserve">If you have </w:t>
      </w:r>
      <w:r w:rsidR="004D2FC7">
        <w:t xml:space="preserve">a </w:t>
      </w:r>
      <w:r>
        <w:t xml:space="preserve">question about </w:t>
      </w:r>
      <w:r w:rsidR="00F45FF6">
        <w:t>an XR vessel</w:t>
      </w:r>
      <w:r>
        <w:t xml:space="preserve">, please post your request to the Orbiter </w:t>
      </w:r>
      <w:r>
        <w:rPr>
          <w:i/>
        </w:rPr>
        <w:t xml:space="preserve">Addon Support and Bugs </w:t>
      </w:r>
      <w:r>
        <w:t>forum here:</w:t>
      </w:r>
    </w:p>
    <w:p w14:paraId="2C3AD287" w14:textId="4025C232" w:rsidR="006F4CF4" w:rsidRPr="006F4CF4" w:rsidRDefault="006F4CF4" w:rsidP="00DF3AD0">
      <w:pPr>
        <w:jc w:val="both"/>
      </w:pPr>
      <w:r>
        <w:t xml:space="preserve"> </w:t>
      </w:r>
      <w:hyperlink r:id="rId84" w:history="1">
        <w:r w:rsidR="00314BC9">
          <w:rPr>
            <w:rStyle w:val="Hyperlink"/>
          </w:rPr>
          <w:t>https://</w:t>
        </w:r>
        <w:r w:rsidR="007C1928">
          <w:rPr>
            <w:rStyle w:val="Hyperlink"/>
          </w:rPr>
          <w:t>orbiter-forum.com/forumdisplay.php?f=51</w:t>
        </w:r>
      </w:hyperlink>
    </w:p>
    <w:p w14:paraId="67AB3EE3" w14:textId="77777777" w:rsidR="006F4CF4" w:rsidRDefault="006F4CF4" w:rsidP="00DF3AD0">
      <w:pPr>
        <w:jc w:val="both"/>
      </w:pPr>
    </w:p>
    <w:p w14:paraId="2F986CFF" w14:textId="77777777" w:rsidR="00FB5BB0" w:rsidRDefault="00FB5BB0" w:rsidP="00DF3AD0">
      <w:pPr>
        <w:jc w:val="both"/>
        <w:rPr>
          <w:i/>
        </w:rPr>
      </w:pPr>
      <w:r w:rsidRPr="00AB0E1F">
        <w:rPr>
          <w:i/>
        </w:rPr>
        <w:t>NOTE:</w:t>
      </w:r>
      <w:r>
        <w:rPr>
          <w:i/>
        </w:rPr>
        <w:t xml:space="preserve"> </w:t>
      </w:r>
      <w:r w:rsidRPr="00AB0E1F">
        <w:rPr>
          <w:i/>
        </w:rPr>
        <w:t xml:space="preserve">if you are defining any [CHEATCODE] values in </w:t>
      </w:r>
      <w:r w:rsidR="009D199B">
        <w:rPr>
          <w:i/>
        </w:rPr>
        <w:t xml:space="preserve">your vessel’s config </w:t>
      </w:r>
      <w:r w:rsidRPr="00AB0E1F">
        <w:rPr>
          <w:i/>
        </w:rPr>
        <w:t>file</w:t>
      </w:r>
      <w:r>
        <w:rPr>
          <w:i/>
        </w:rPr>
        <w:t xml:space="preserve"> it</w:t>
      </w:r>
      <w:r w:rsidRPr="00AB0E1F">
        <w:rPr>
          <w:i/>
        </w:rPr>
        <w:t xml:space="preserve"> is quite possible that </w:t>
      </w:r>
      <w:r>
        <w:rPr>
          <w:i/>
        </w:rPr>
        <w:t>one of your CHEATCODE</w:t>
      </w:r>
      <w:r w:rsidRPr="00AB0E1F">
        <w:rPr>
          <w:i/>
        </w:rPr>
        <w:t xml:space="preserve"> value</w:t>
      </w:r>
      <w:r>
        <w:rPr>
          <w:i/>
        </w:rPr>
        <w:t>s</w:t>
      </w:r>
      <w:r w:rsidRPr="00AB0E1F">
        <w:rPr>
          <w:i/>
        </w:rPr>
        <w:t xml:space="preserve"> is causing </w:t>
      </w:r>
      <w:r w:rsidR="00120526">
        <w:rPr>
          <w:i/>
        </w:rPr>
        <w:t>the problem</w:t>
      </w:r>
      <w:r w:rsidRPr="00AB0E1F">
        <w:rPr>
          <w:i/>
        </w:rPr>
        <w:t xml:space="preserve">; please re-test the problem after commenting out </w:t>
      </w:r>
      <w:r>
        <w:rPr>
          <w:i/>
        </w:rPr>
        <w:t>all [CHEATCODE] values.</w:t>
      </w:r>
    </w:p>
    <w:p w14:paraId="059A4703" w14:textId="77777777" w:rsidR="00FB5BB0" w:rsidRDefault="00FB5BB0" w:rsidP="00DF3AD0">
      <w:pPr>
        <w:jc w:val="both"/>
      </w:pPr>
    </w:p>
    <w:p w14:paraId="0AA2DF70" w14:textId="21DBFAA8" w:rsidR="00C57D2E" w:rsidRDefault="009D199B" w:rsidP="00DF3AD0">
      <w:pPr>
        <w:jc w:val="both"/>
      </w:pPr>
      <w:r>
        <w:t>I</w:t>
      </w:r>
      <w:r w:rsidR="00C57D2E">
        <w:t xml:space="preserve">f the bug is a simple typo in the documentation or something trivial like that, please email me directly at </w:t>
      </w:r>
      <w:hyperlink r:id="rId85" w:history="1">
        <w:r w:rsidR="00C56405">
          <w:rPr>
            <w:rStyle w:val="Hyperlink"/>
          </w:rPr>
          <w:t>doug.beachy@outlook.com</w:t>
        </w:r>
      </w:hyperlink>
      <w:r w:rsidR="00C57D2E">
        <w:t xml:space="preserve">.  </w:t>
      </w:r>
    </w:p>
    <w:p w14:paraId="256278A5" w14:textId="77777777" w:rsidR="00C57D2E" w:rsidRDefault="00C57D2E" w:rsidP="00DF3AD0">
      <w:pPr>
        <w:jc w:val="both"/>
      </w:pPr>
    </w:p>
    <w:p w14:paraId="4DBB2B2E" w14:textId="179054CB" w:rsidR="007C1928" w:rsidRDefault="00C57D2E" w:rsidP="00DF3AD0">
      <w:pPr>
        <w:jc w:val="both"/>
      </w:pPr>
      <w:r>
        <w:t>For non-trivial bugs</w:t>
      </w:r>
      <w:r w:rsidR="00C5576A">
        <w:t>,</w:t>
      </w:r>
      <w:r>
        <w:t xml:space="preserve"> please write up a bug report </w:t>
      </w:r>
      <w:r w:rsidR="00D850FE">
        <w:t xml:space="preserve">as </w:t>
      </w:r>
      <w:r w:rsidR="005C3F12">
        <w:t>specified</w:t>
      </w:r>
      <w:r w:rsidR="00D850FE">
        <w:t xml:space="preserve"> below</w:t>
      </w:r>
      <w:r w:rsidR="005C3F12">
        <w:t xml:space="preserve"> and</w:t>
      </w:r>
      <w:r>
        <w:t xml:space="preserve"> post it to the Orbiter</w:t>
      </w:r>
      <w:r w:rsidR="00C5576A">
        <w:t xml:space="preserve"> forum’s</w:t>
      </w:r>
      <w:r>
        <w:t xml:space="preserve"> </w:t>
      </w:r>
      <w:r>
        <w:rPr>
          <w:i/>
        </w:rPr>
        <w:t xml:space="preserve">Addon Support and Bugs </w:t>
      </w:r>
      <w:r w:rsidR="00C5576A" w:rsidRPr="00C5576A">
        <w:rPr>
          <w:iCs/>
        </w:rPr>
        <w:t>section</w:t>
      </w:r>
      <w:r w:rsidR="00C5576A">
        <w:rPr>
          <w:i/>
        </w:rPr>
        <w:t xml:space="preserve"> </w:t>
      </w:r>
      <w:r>
        <w:t>here:</w:t>
      </w:r>
    </w:p>
    <w:p w14:paraId="20746A5D" w14:textId="3963F199" w:rsidR="00C57D2E" w:rsidRDefault="00C57D2E" w:rsidP="00DF3AD0">
      <w:pPr>
        <w:jc w:val="both"/>
      </w:pPr>
      <w:r>
        <w:t xml:space="preserve"> </w:t>
      </w:r>
      <w:hyperlink r:id="rId86" w:history="1">
        <w:r w:rsidR="00314BC9">
          <w:rPr>
            <w:rStyle w:val="Hyperlink"/>
          </w:rPr>
          <w:t>https://</w:t>
        </w:r>
        <w:r w:rsidR="007C1928">
          <w:rPr>
            <w:rStyle w:val="Hyperlink"/>
          </w:rPr>
          <w:t>orbiter-forum.com/forumdisplay.php?f=51</w:t>
        </w:r>
      </w:hyperlink>
      <w:r>
        <w:t xml:space="preserve">  </w:t>
      </w:r>
    </w:p>
    <w:p w14:paraId="2D2145C8" w14:textId="77777777" w:rsidR="00C57D2E" w:rsidRDefault="00C57D2E" w:rsidP="00DF3AD0">
      <w:pPr>
        <w:jc w:val="both"/>
      </w:pPr>
    </w:p>
    <w:p w14:paraId="707ED4E2" w14:textId="77777777" w:rsidR="007A5BF0" w:rsidRDefault="007A5BF0" w:rsidP="00DF3AD0">
      <w:pPr>
        <w:jc w:val="both"/>
      </w:pPr>
    </w:p>
    <w:p w14:paraId="4CB9CA07" w14:textId="77777777" w:rsidR="00C57D2E" w:rsidRDefault="00C57D2E" w:rsidP="00DF3AD0">
      <w:pPr>
        <w:jc w:val="both"/>
        <w:rPr>
          <w:b/>
        </w:rPr>
      </w:pPr>
      <w:r w:rsidRPr="00AB0E1F">
        <w:rPr>
          <w:b/>
          <w:u w:val="single"/>
        </w:rPr>
        <w:t>Please include the following information in your bug report</w:t>
      </w:r>
      <w:r>
        <w:rPr>
          <w:b/>
        </w:rPr>
        <w:t>:</w:t>
      </w:r>
    </w:p>
    <w:p w14:paraId="0E8845FD" w14:textId="77777777" w:rsidR="00C57D2E" w:rsidRDefault="00C57D2E" w:rsidP="00DF3AD0">
      <w:pPr>
        <w:jc w:val="both"/>
        <w:rPr>
          <w:b/>
        </w:rPr>
      </w:pPr>
    </w:p>
    <w:p w14:paraId="1CF1AD6A" w14:textId="77777777" w:rsidR="00C57D2E" w:rsidRDefault="00C57D2E" w:rsidP="00DF3AD0">
      <w:pPr>
        <w:numPr>
          <w:ilvl w:val="0"/>
          <w:numId w:val="20"/>
        </w:numPr>
        <w:jc w:val="both"/>
      </w:pPr>
      <w:r>
        <w:t xml:space="preserve">The </w:t>
      </w:r>
      <w:r w:rsidR="009D199B">
        <w:t xml:space="preserve">XR vessel name and version you </w:t>
      </w:r>
      <w:r>
        <w:t xml:space="preserve">are using; this can be found in your </w:t>
      </w:r>
      <w:r w:rsidRPr="00C57D2E">
        <w:rPr>
          <w:rFonts w:ascii="Courier New" w:hAnsi="Courier New" w:cs="Courier New"/>
        </w:rPr>
        <w:t>C:\Orbiter\</w:t>
      </w:r>
      <w:r w:rsidR="009D199B">
        <w:rPr>
          <w:rFonts w:ascii="Courier New" w:hAnsi="Courier New" w:cs="Courier New"/>
        </w:rPr>
        <w:t xml:space="preserve">SHIPNAME.log (e.g., </w:t>
      </w:r>
      <w:r w:rsidR="000B02E3">
        <w:rPr>
          <w:rFonts w:ascii="Courier New" w:hAnsi="Courier New" w:cs="Courier New"/>
        </w:rPr>
        <w:t>XR5Vanguard</w:t>
      </w:r>
      <w:r w:rsidR="002703BB">
        <w:rPr>
          <w:rFonts w:ascii="Courier New" w:hAnsi="Courier New" w:cs="Courier New"/>
        </w:rPr>
        <w:t>.log</w:t>
      </w:r>
      <w:r w:rsidR="009D199B">
        <w:rPr>
          <w:rFonts w:ascii="Courier New" w:hAnsi="Courier New" w:cs="Courier New"/>
        </w:rPr>
        <w:t xml:space="preserve">) </w:t>
      </w:r>
      <w:r>
        <w:t>file.</w:t>
      </w:r>
    </w:p>
    <w:p w14:paraId="7E967F50" w14:textId="77777777" w:rsidR="00C57D2E" w:rsidRDefault="00C57D2E" w:rsidP="00DF3AD0">
      <w:pPr>
        <w:ind w:left="360"/>
        <w:jc w:val="both"/>
      </w:pPr>
    </w:p>
    <w:p w14:paraId="6E9F2F06" w14:textId="77777777" w:rsidR="00C57D2E" w:rsidRDefault="00226EAC" w:rsidP="00DF3AD0">
      <w:pPr>
        <w:numPr>
          <w:ilvl w:val="0"/>
          <w:numId w:val="20"/>
        </w:numPr>
        <w:jc w:val="both"/>
      </w:pPr>
      <w:r>
        <w:t>The Orbiter version you are using.</w:t>
      </w:r>
    </w:p>
    <w:p w14:paraId="6BDBE8E5" w14:textId="77777777" w:rsidR="00226EAC" w:rsidRDefault="00226EAC" w:rsidP="00DF3AD0">
      <w:pPr>
        <w:jc w:val="both"/>
      </w:pPr>
    </w:p>
    <w:p w14:paraId="6E8292CC" w14:textId="77777777" w:rsidR="00226EAC" w:rsidRDefault="00226EAC" w:rsidP="00DF3AD0">
      <w:pPr>
        <w:numPr>
          <w:ilvl w:val="0"/>
          <w:numId w:val="20"/>
        </w:numPr>
        <w:jc w:val="both"/>
      </w:pPr>
      <w:r>
        <w:t xml:space="preserve">Whether the bug occurs in a </w:t>
      </w:r>
      <w:r w:rsidRPr="00226EAC">
        <w:rPr>
          <w:u w:val="single"/>
        </w:rPr>
        <w:t>clean</w:t>
      </w:r>
      <w:r>
        <w:t xml:space="preserve"> Orbiter installation (i.e., with only </w:t>
      </w:r>
      <w:r w:rsidRPr="0047109A">
        <w:rPr>
          <w:i/>
        </w:rPr>
        <w:t>Orbiter</w:t>
      </w:r>
      <w:r>
        <w:t xml:space="preserve">, </w:t>
      </w:r>
      <w:r w:rsidR="00417DC6">
        <w:rPr>
          <w:i/>
        </w:rPr>
        <w:t>XRSound</w:t>
      </w:r>
      <w:r>
        <w:t xml:space="preserve">, and the </w:t>
      </w:r>
      <w:r w:rsidR="00AF2339" w:rsidRPr="00AF2339">
        <w:rPr>
          <w:i/>
        </w:rPr>
        <w:t>XR vessel</w:t>
      </w:r>
      <w:r>
        <w:t xml:space="preserve"> installed).  You</w:t>
      </w:r>
      <w:r w:rsidR="00647A60">
        <w:t>r</w:t>
      </w:r>
      <w:r>
        <w:t xml:space="preserve"> bug is more likely to be fixed (or at least fixed </w:t>
      </w:r>
      <w:r>
        <w:rPr>
          <w:i/>
        </w:rPr>
        <w:t>sooner</w:t>
      </w:r>
      <w:r>
        <w:t>) if the problem occurs in a clean Orbiter installation.</w:t>
      </w:r>
    </w:p>
    <w:p w14:paraId="224694D2" w14:textId="77777777" w:rsidR="00226EAC" w:rsidRDefault="00226EAC" w:rsidP="00DF3AD0">
      <w:pPr>
        <w:jc w:val="both"/>
      </w:pPr>
    </w:p>
    <w:p w14:paraId="08C807BF" w14:textId="77777777" w:rsidR="00226EAC" w:rsidRDefault="004D4A51" w:rsidP="00DF3AD0">
      <w:pPr>
        <w:numPr>
          <w:ilvl w:val="0"/>
          <w:numId w:val="20"/>
        </w:numPr>
        <w:jc w:val="both"/>
      </w:pPr>
      <w:r>
        <w:t>The e</w:t>
      </w:r>
      <w:r w:rsidR="0074151D">
        <w:t>xact steps to reproduce the bug.</w:t>
      </w:r>
      <w:r w:rsidR="000A1CFA">
        <w:t xml:space="preserve">  If the bug is not reproducible, please be as specific as possible about what you were doing when the bug occurred.  Note that if a bug is reproducible it is more likely to be fixed.</w:t>
      </w:r>
    </w:p>
    <w:p w14:paraId="7CDDDA7D" w14:textId="77777777" w:rsidR="0074151D" w:rsidRDefault="0074151D" w:rsidP="00DF3AD0">
      <w:pPr>
        <w:jc w:val="both"/>
      </w:pPr>
    </w:p>
    <w:p w14:paraId="6613DEC6" w14:textId="77777777" w:rsidR="0074151D" w:rsidRPr="00C57D2E" w:rsidRDefault="0074151D" w:rsidP="00DF3AD0">
      <w:pPr>
        <w:numPr>
          <w:ilvl w:val="0"/>
          <w:numId w:val="20"/>
        </w:numPr>
        <w:jc w:val="both"/>
      </w:pPr>
      <w:r>
        <w:t xml:space="preserve">The </w:t>
      </w:r>
      <w:r w:rsidR="002E0310">
        <w:t>complete contents of</w:t>
      </w:r>
      <w:r>
        <w:t xml:space="preserve"> a scenario file to reproduce the bug.  Remember to enclose your scenario file text in </w:t>
      </w:r>
      <w:r w:rsidRPr="0074151D">
        <w:rPr>
          <w:b/>
        </w:rPr>
        <w:t>[code]</w:t>
      </w:r>
      <w:r>
        <w:t xml:space="preserve"> and </w:t>
      </w:r>
      <w:r w:rsidRPr="0074151D">
        <w:rPr>
          <w:b/>
        </w:rPr>
        <w:t>[/code]</w:t>
      </w:r>
      <w:r>
        <w:t xml:space="preserve"> tags when constructing your post on the Orbiter forum.</w:t>
      </w:r>
    </w:p>
    <w:p w14:paraId="23564B64" w14:textId="77777777" w:rsidR="00C57D2E" w:rsidRDefault="00C57D2E" w:rsidP="00DF3AD0">
      <w:pPr>
        <w:jc w:val="both"/>
      </w:pPr>
    </w:p>
    <w:p w14:paraId="4096FFAA" w14:textId="7FD282C4" w:rsidR="00C57D2E" w:rsidRDefault="000B5208" w:rsidP="00DF3AD0">
      <w:pPr>
        <w:jc w:val="both"/>
      </w:pPr>
      <w:r>
        <w:t xml:space="preserve">You may reach me </w:t>
      </w:r>
      <w:r w:rsidR="00FD4A02">
        <w:t xml:space="preserve">on the </w:t>
      </w:r>
      <w:hyperlink r:id="rId87" w:history="1">
        <w:r w:rsidR="003479B1">
          <w:rPr>
            <w:rStyle w:val="Hyperlink"/>
          </w:rPr>
          <w:t>Orbiter forum</w:t>
        </w:r>
      </w:hyperlink>
      <w:r w:rsidR="00FD4A02">
        <w:t xml:space="preserve"> </w:t>
      </w:r>
      <w:r>
        <w:t>as</w:t>
      </w:r>
      <w:r w:rsidR="00FD4A02">
        <w:t xml:space="preserve"> </w:t>
      </w:r>
      <w:hyperlink r:id="rId88" w:history="1">
        <w:r w:rsidR="00FD4A02" w:rsidRPr="001662A9">
          <w:rPr>
            <w:rStyle w:val="Hyperlink"/>
            <w:rFonts w:cs="Arial"/>
          </w:rPr>
          <w:t>dbeachy1</w:t>
        </w:r>
      </w:hyperlink>
      <w:r w:rsidR="00FD4A02">
        <w:rPr>
          <w:rFonts w:cs="Arial"/>
        </w:rPr>
        <w:t>.</w:t>
      </w:r>
    </w:p>
    <w:p w14:paraId="7BDAE968" w14:textId="77777777" w:rsidR="00C57D2E" w:rsidRDefault="00C57D2E" w:rsidP="00DF3AD0">
      <w:pPr>
        <w:jc w:val="both"/>
      </w:pPr>
    </w:p>
    <w:p w14:paraId="18393405" w14:textId="77777777" w:rsidR="00352D32" w:rsidRDefault="0057333F" w:rsidP="00386264">
      <w:pPr>
        <w:pStyle w:val="Heading1"/>
        <w:jc w:val="both"/>
      </w:pPr>
      <w:bookmarkStart w:id="51" w:name="_Toc80454765"/>
      <w:r>
        <w:t>Appendix A: Notes</w:t>
      </w:r>
      <w:bookmarkEnd w:id="51"/>
    </w:p>
    <w:p w14:paraId="658D5365" w14:textId="77777777" w:rsidR="0057333F" w:rsidRDefault="0057333F" w:rsidP="00386264">
      <w:pPr>
        <w:jc w:val="both"/>
      </w:pPr>
    </w:p>
    <w:p w14:paraId="79C530A4" w14:textId="77777777" w:rsidR="008D6087" w:rsidRDefault="008D6087" w:rsidP="00386264">
      <w:pPr>
        <w:numPr>
          <w:ilvl w:val="0"/>
          <w:numId w:val="19"/>
        </w:numPr>
        <w:jc w:val="both"/>
      </w:pPr>
      <w:r>
        <w:t>For non-full-screen display modes in Orbiter, XR vessels automatically save Orbiter’s display window coordinates</w:t>
      </w:r>
      <w:r w:rsidR="002A38D7">
        <w:t xml:space="preserve"> </w:t>
      </w:r>
      <w:r>
        <w:t xml:space="preserve">on exit and restore </w:t>
      </w:r>
      <w:r w:rsidR="00C0517C">
        <w:t xml:space="preserve">(move) </w:t>
      </w:r>
      <w:r w:rsidR="00C0517C">
        <w:lastRenderedPageBreak/>
        <w:t xml:space="preserve">the window to its saved coordinates </w:t>
      </w:r>
      <w:r>
        <w:t xml:space="preserve">on startup.  To disable this behavior, set the following registry key: </w:t>
      </w:r>
    </w:p>
    <w:p w14:paraId="1CE7F373" w14:textId="77777777" w:rsidR="008D6087" w:rsidRPr="008D6087" w:rsidRDefault="008D6087" w:rsidP="008D6087">
      <w:pPr>
        <w:pStyle w:val="NormalWeb"/>
        <w:spacing w:before="0" w:beforeAutospacing="0" w:after="0" w:afterAutospacing="0"/>
        <w:ind w:left="1440"/>
        <w:rPr>
          <w:rFonts w:ascii="Consolas" w:hAnsi="Consolas" w:cs="Calibri"/>
          <w:sz w:val="22"/>
          <w:szCs w:val="22"/>
        </w:rPr>
      </w:pPr>
      <w:r w:rsidRPr="008D6087">
        <w:rPr>
          <w:rFonts w:ascii="Consolas" w:hAnsi="Consolas" w:cs="Calibri"/>
          <w:sz w:val="22"/>
          <w:szCs w:val="22"/>
        </w:rPr>
        <w:t>HKEY_LOCAL_MACHINE\SOFTWARE\AlteaAerospace\XR\Disable -&gt; DWORD:DisableWindowPosRestore = 1</w:t>
      </w:r>
    </w:p>
    <w:p w14:paraId="09733D9A" w14:textId="77777777" w:rsidR="008D6087" w:rsidRDefault="002A38D7" w:rsidP="002A38D7">
      <w:pPr>
        <w:ind w:left="720"/>
        <w:jc w:val="both"/>
      </w:pPr>
      <w:r>
        <w:t xml:space="preserve">There is a separate set of </w:t>
      </w:r>
      <w:r w:rsidR="00B46A07">
        <w:t xml:space="preserve">saved </w:t>
      </w:r>
      <w:r>
        <w:t>coordinates for each given window size</w:t>
      </w:r>
      <w:r w:rsidR="00CA3FAC">
        <w:t>.</w:t>
      </w:r>
    </w:p>
    <w:p w14:paraId="250EE09D" w14:textId="77777777" w:rsidR="008D6087" w:rsidRPr="008D6087" w:rsidRDefault="008D6087" w:rsidP="008D6087">
      <w:pPr>
        <w:ind w:left="720"/>
        <w:jc w:val="both"/>
      </w:pPr>
    </w:p>
    <w:p w14:paraId="46CBAC32" w14:textId="77777777" w:rsidR="0057333F" w:rsidRDefault="0057333F" w:rsidP="00386264">
      <w:pPr>
        <w:numPr>
          <w:ilvl w:val="0"/>
          <w:numId w:val="19"/>
        </w:numPr>
        <w:jc w:val="both"/>
      </w:pPr>
      <w:r w:rsidRPr="0057333F">
        <w:rPr>
          <w:i/>
        </w:rPr>
        <w:t>Altea</w:t>
      </w:r>
      <w:r>
        <w:t xml:space="preserve"> in </w:t>
      </w:r>
      <w:r w:rsidRPr="0057333F">
        <w:rPr>
          <w:i/>
        </w:rPr>
        <w:t>Altea Aerospace</w:t>
      </w:r>
      <w:r>
        <w:t xml:space="preserve"> is pronounced </w:t>
      </w:r>
      <w:r w:rsidRPr="0057333F">
        <w:rPr>
          <w:b/>
          <w:i/>
        </w:rPr>
        <w:t>a</w:t>
      </w:r>
      <w:r w:rsidR="00B24F50">
        <w:rPr>
          <w:b/>
          <w:i/>
        </w:rPr>
        <w:t>l</w:t>
      </w:r>
      <w:r w:rsidR="004C52D4">
        <w:rPr>
          <w:b/>
          <w:i/>
        </w:rPr>
        <w:t>l-T</w:t>
      </w:r>
      <w:r w:rsidR="00B24F50">
        <w:rPr>
          <w:b/>
          <w:i/>
        </w:rPr>
        <w:t>EE</w:t>
      </w:r>
      <w:r w:rsidRPr="0057333F">
        <w:rPr>
          <w:b/>
          <w:i/>
        </w:rPr>
        <w:t>-uh</w:t>
      </w:r>
      <w:r w:rsidR="00A63027">
        <w:rPr>
          <w:b/>
          <w:i/>
        </w:rPr>
        <w:t xml:space="preserve"> </w:t>
      </w:r>
      <w:r w:rsidR="00A63027" w:rsidRPr="00A63027">
        <w:t>or</w:t>
      </w:r>
      <w:r w:rsidR="00A63027">
        <w:rPr>
          <w:b/>
        </w:rPr>
        <w:t xml:space="preserve"> </w:t>
      </w:r>
      <w:r w:rsidR="00A63027" w:rsidRPr="00A63027">
        <w:rPr>
          <w:b/>
          <w:i/>
        </w:rPr>
        <w:t>al-TAY-uh</w:t>
      </w:r>
      <w:r w:rsidR="00CB11FF">
        <w:rPr>
          <w:b/>
          <w:i/>
        </w:rPr>
        <w:t xml:space="preserve"> </w:t>
      </w:r>
      <w:r w:rsidR="00CB11FF">
        <w:t>(both pronunciations are correct)</w:t>
      </w:r>
      <w:r>
        <w:t>.</w:t>
      </w:r>
    </w:p>
    <w:p w14:paraId="0E99C6BE" w14:textId="77777777" w:rsidR="0057333F" w:rsidRDefault="0057333F" w:rsidP="00386264">
      <w:pPr>
        <w:ind w:left="360"/>
        <w:jc w:val="both"/>
      </w:pPr>
    </w:p>
    <w:p w14:paraId="3C6A32ED" w14:textId="77777777" w:rsidR="0057333F" w:rsidRDefault="0057333F" w:rsidP="00386264">
      <w:pPr>
        <w:numPr>
          <w:ilvl w:val="0"/>
          <w:numId w:val="19"/>
        </w:numPr>
        <w:jc w:val="both"/>
      </w:pPr>
      <w:r>
        <w:t xml:space="preserve">For a more realistic challenge, edit your </w:t>
      </w:r>
      <w:r w:rsidR="00EB4418">
        <w:t>ship’s config file</w:t>
      </w:r>
      <w:r>
        <w:t xml:space="preserve"> and make the following change:</w:t>
      </w:r>
    </w:p>
    <w:p w14:paraId="51308803" w14:textId="77777777" w:rsidR="00985354" w:rsidRDefault="00985354" w:rsidP="00386264">
      <w:pPr>
        <w:jc w:val="both"/>
      </w:pPr>
    </w:p>
    <w:p w14:paraId="4DDEB3BB" w14:textId="77777777" w:rsidR="0057333F" w:rsidRDefault="0057333F" w:rsidP="00386264">
      <w:pPr>
        <w:numPr>
          <w:ilvl w:val="1"/>
          <w:numId w:val="19"/>
        </w:numPr>
        <w:jc w:val="both"/>
      </w:pPr>
      <w:r w:rsidRPr="0057333F">
        <w:rPr>
          <w:b/>
        </w:rPr>
        <w:t>MainFuelISP=1</w:t>
      </w:r>
      <w:r>
        <w:t xml:space="preserve">      (sets main fuel burn rate to REALISTIC – suitable for ISS or LEO only)</w:t>
      </w:r>
    </w:p>
    <w:p w14:paraId="73A1E233" w14:textId="77777777" w:rsidR="0057333F" w:rsidRDefault="0057333F" w:rsidP="00386264">
      <w:pPr>
        <w:jc w:val="both"/>
      </w:pPr>
      <w:r>
        <w:t xml:space="preserve">  </w:t>
      </w:r>
    </w:p>
    <w:p w14:paraId="246FB37E" w14:textId="77777777" w:rsidR="0057333F" w:rsidRDefault="0057333F" w:rsidP="00386264">
      <w:pPr>
        <w:numPr>
          <w:ilvl w:val="0"/>
          <w:numId w:val="19"/>
        </w:numPr>
        <w:jc w:val="both"/>
      </w:pPr>
      <w:r>
        <w:t xml:space="preserve">If you are an expert pilot and looking for a real challenge, make the following changes:    </w:t>
      </w:r>
    </w:p>
    <w:p w14:paraId="6C45B114" w14:textId="77777777" w:rsidR="00985354" w:rsidRDefault="00985354" w:rsidP="00386264">
      <w:pPr>
        <w:jc w:val="both"/>
      </w:pPr>
    </w:p>
    <w:p w14:paraId="48A730F8" w14:textId="77777777" w:rsidR="0057333F" w:rsidRDefault="0057333F" w:rsidP="00386264">
      <w:pPr>
        <w:numPr>
          <w:ilvl w:val="1"/>
          <w:numId w:val="19"/>
        </w:numPr>
        <w:jc w:val="both"/>
      </w:pPr>
      <w:r w:rsidRPr="0057333F">
        <w:rPr>
          <w:b/>
        </w:rPr>
        <w:t>MainFuelISP=0</w:t>
      </w:r>
      <w:r>
        <w:t xml:space="preserve">      (sets main fuel burn rate to EXPERT – ISS Only w/expert use of SCRAM engines and expert deorbit/landing)</w:t>
      </w:r>
    </w:p>
    <w:p w14:paraId="510E78BA" w14:textId="77777777" w:rsidR="0057333F" w:rsidRDefault="0057333F" w:rsidP="00386264">
      <w:pPr>
        <w:numPr>
          <w:ilvl w:val="1"/>
          <w:numId w:val="19"/>
        </w:numPr>
        <w:jc w:val="both"/>
      </w:pPr>
      <w:r w:rsidRPr="0057333F">
        <w:rPr>
          <w:b/>
        </w:rPr>
        <w:t>APUFuelBurnRate=5</w:t>
      </w:r>
      <w:r>
        <w:t xml:space="preserve">  (sets APU fuel burn rate to EXPERT)</w:t>
      </w:r>
    </w:p>
    <w:p w14:paraId="333A6138" w14:textId="77777777" w:rsidR="0057333F" w:rsidRDefault="0057333F" w:rsidP="00386264">
      <w:pPr>
        <w:jc w:val="both"/>
      </w:pPr>
    </w:p>
    <w:p w14:paraId="61B07F87" w14:textId="77777777" w:rsidR="0057333F" w:rsidRDefault="0057333F" w:rsidP="00386264">
      <w:pPr>
        <w:ind w:left="720"/>
        <w:jc w:val="both"/>
      </w:pPr>
      <w:r>
        <w:t xml:space="preserve">Now take off using the default </w:t>
      </w:r>
      <w:r w:rsidR="005D6112" w:rsidRPr="005D6112">
        <w:rPr>
          <w:i/>
        </w:rPr>
        <w:t xml:space="preserve">Ready </w:t>
      </w:r>
      <w:r w:rsidRPr="007B7FBA">
        <w:rPr>
          <w:i/>
        </w:rPr>
        <w:t>for takeoff to ISS</w:t>
      </w:r>
      <w:r>
        <w:t xml:space="preserve"> scenario, dock with the ISS, and deorbit to KSC.  If you fly it perfectly you should b</w:t>
      </w:r>
      <w:r w:rsidR="005D6112">
        <w:t xml:space="preserve">e able to land back at KSC without refueling.  </w:t>
      </w:r>
      <w:r>
        <w:t>Good luck!</w:t>
      </w:r>
    </w:p>
    <w:p w14:paraId="4B19443F" w14:textId="77777777" w:rsidR="00B72417" w:rsidRDefault="00B72417" w:rsidP="00E138DD">
      <w:pPr>
        <w:jc w:val="both"/>
      </w:pPr>
    </w:p>
    <w:p w14:paraId="235BF570" w14:textId="77777777" w:rsidR="00E138DD" w:rsidRDefault="00E138DD" w:rsidP="00E138DD">
      <w:pPr>
        <w:numPr>
          <w:ilvl w:val="0"/>
          <w:numId w:val="28"/>
        </w:numPr>
        <w:jc w:val="both"/>
      </w:pPr>
      <w:r>
        <w:t xml:space="preserve">You may alter or even delete any of </w:t>
      </w:r>
      <w:r w:rsidR="006A1D27">
        <w:t xml:space="preserve">an XR vessel’s </w:t>
      </w:r>
      <w:r>
        <w:t xml:space="preserve">custom speech callouts </w:t>
      </w:r>
      <w:r w:rsidR="00B218E6">
        <w:t xml:space="preserve">and sound effects </w:t>
      </w:r>
      <w:r>
        <w:t>by editing</w:t>
      </w:r>
      <w:r w:rsidR="00DF3AD0">
        <w:t xml:space="preserve"> or </w:t>
      </w:r>
      <w:r w:rsidR="00691B04">
        <w:t>deleting</w:t>
      </w:r>
      <w:r>
        <w:t xml:space="preserve"> </w:t>
      </w:r>
      <w:r w:rsidR="00691B04">
        <w:t xml:space="preserve">the wav </w:t>
      </w:r>
      <w:r>
        <w:t xml:space="preserve">files in </w:t>
      </w:r>
      <w:r w:rsidR="00A56324">
        <w:t>your</w:t>
      </w:r>
      <w:r>
        <w:t xml:space="preserve"> </w:t>
      </w:r>
      <w:r w:rsidR="00A56324" w:rsidRPr="00A56324">
        <w:rPr>
          <w:rFonts w:ascii="Courier New" w:hAnsi="Courier New" w:cs="Courier New"/>
        </w:rPr>
        <w:lastRenderedPageBreak/>
        <w:t xml:space="preserve">$ORBITER_ROOT\XRSound\Default </w:t>
      </w:r>
      <w:r>
        <w:t xml:space="preserve">directory: if a callout </w:t>
      </w:r>
      <w:r w:rsidR="00F156EF">
        <w:t xml:space="preserve">or sound effect </w:t>
      </w:r>
      <w:r>
        <w:t>is missing</w:t>
      </w:r>
      <w:r w:rsidR="00A56324">
        <w:t>,</w:t>
      </w:r>
      <w:r>
        <w:t xml:space="preserve"> it is simply not played</w:t>
      </w:r>
      <w:r w:rsidR="00164FDA">
        <w:t xml:space="preserve"> </w:t>
      </w:r>
      <w:r w:rsidR="00EC61C3">
        <w:t>–</w:t>
      </w:r>
      <w:r w:rsidR="00164FDA">
        <w:t xml:space="preserve"> </w:t>
      </w:r>
      <w:r w:rsidR="00EC61C3">
        <w:t>it is not an error</w:t>
      </w:r>
      <w:r>
        <w:t xml:space="preserve">.  This allows pilots to change or remove any callouts </w:t>
      </w:r>
      <w:r w:rsidR="00CE552D">
        <w:t xml:space="preserve">or sound effects </w:t>
      </w:r>
      <w:r>
        <w:t>they don’t like.</w:t>
      </w:r>
      <w:r w:rsidR="006F3460">
        <w:t xml:space="preserve">  Note that you may also enable/disable different types of callouts by editing your ship’s configuration file.</w:t>
      </w:r>
    </w:p>
    <w:p w14:paraId="19E38748" w14:textId="77777777" w:rsidR="00C5485E" w:rsidRDefault="00C5485E" w:rsidP="00C5485E">
      <w:pPr>
        <w:ind w:left="360"/>
        <w:jc w:val="both"/>
      </w:pPr>
    </w:p>
    <w:p w14:paraId="48C99478" w14:textId="77777777" w:rsidR="002011F0" w:rsidRDefault="002011F0" w:rsidP="00386264">
      <w:pPr>
        <w:pStyle w:val="Heading1"/>
        <w:jc w:val="both"/>
      </w:pPr>
      <w:bookmarkStart w:id="52" w:name="_Toc80454766"/>
      <w:r>
        <w:t>Appendix B: Technical Data</w:t>
      </w:r>
      <w:bookmarkEnd w:id="52"/>
    </w:p>
    <w:p w14:paraId="7851AC16" w14:textId="77777777" w:rsidR="002011F0" w:rsidRDefault="002011F0" w:rsidP="00386264">
      <w:pPr>
        <w:jc w:val="both"/>
      </w:pPr>
    </w:p>
    <w:p w14:paraId="7043C8CB" w14:textId="77777777" w:rsidR="00FB5DD0" w:rsidRDefault="00FB5DD0" w:rsidP="00386264">
      <w:pPr>
        <w:jc w:val="both"/>
        <w:rPr>
          <w:i/>
        </w:rPr>
      </w:pPr>
      <w:r>
        <w:rPr>
          <w:i/>
        </w:rPr>
        <w:t xml:space="preserve">Note: engine thrust data </w:t>
      </w:r>
      <w:r w:rsidR="00C84CC1">
        <w:rPr>
          <w:i/>
        </w:rPr>
        <w:t>assumes</w:t>
      </w:r>
      <w:r>
        <w:rPr>
          <w:i/>
        </w:rPr>
        <w:t xml:space="preserve"> the </w:t>
      </w:r>
      <w:r w:rsidR="00CD2EEA">
        <w:rPr>
          <w:i/>
        </w:rPr>
        <w:t>vessel</w:t>
      </w:r>
      <w:r>
        <w:rPr>
          <w:i/>
        </w:rPr>
        <w:t xml:space="preserve"> </w:t>
      </w:r>
      <w:r w:rsidR="00C84CC1">
        <w:rPr>
          <w:i/>
        </w:rPr>
        <w:t xml:space="preserve">is </w:t>
      </w:r>
      <w:r>
        <w:rPr>
          <w:i/>
        </w:rPr>
        <w:t xml:space="preserve">configured for </w:t>
      </w:r>
      <w:r w:rsidRPr="00FB5DD0">
        <w:t>Realistic</w:t>
      </w:r>
      <w:r>
        <w:rPr>
          <w:i/>
        </w:rPr>
        <w:t xml:space="preserve"> </w:t>
      </w:r>
      <w:r w:rsidR="005F113A">
        <w:rPr>
          <w:i/>
        </w:rPr>
        <w:t xml:space="preserve">(the default) </w:t>
      </w:r>
      <w:r>
        <w:rPr>
          <w:i/>
        </w:rPr>
        <w:t>settings in the configuration file.</w:t>
      </w:r>
    </w:p>
    <w:p w14:paraId="737AF6E0" w14:textId="77777777" w:rsidR="009F3437" w:rsidRPr="00FB5DD0" w:rsidRDefault="009F3437" w:rsidP="00386264">
      <w:pPr>
        <w:jc w:val="both"/>
        <w:rPr>
          <w:i/>
        </w:rPr>
      </w:pPr>
    </w:p>
    <w:p w14:paraId="4F5DD534" w14:textId="77777777" w:rsidR="002011F0" w:rsidRDefault="002011F0" w:rsidP="002011F0"/>
    <w:p w14:paraId="5DC90009" w14:textId="77777777" w:rsidR="00C104DD" w:rsidRDefault="00CD2A11" w:rsidP="009F3437">
      <w:pPr>
        <w:keepNext/>
        <w:keepLines/>
        <w:jc w:val="center"/>
        <w:rPr>
          <w:b/>
          <w:sz w:val="24"/>
        </w:rPr>
      </w:pPr>
      <w:r>
        <w:rPr>
          <w:b/>
          <w:sz w:val="24"/>
        </w:rPr>
        <w:t>XR</w:t>
      </w:r>
      <w:r w:rsidR="00C104DD" w:rsidRPr="00C104DD">
        <w:rPr>
          <w:b/>
          <w:sz w:val="24"/>
        </w:rPr>
        <w:t xml:space="preserve"> Technical Specifications</w:t>
      </w:r>
    </w:p>
    <w:p w14:paraId="03133270" w14:textId="77777777" w:rsidR="00DF3AD0" w:rsidRDefault="00DF3AD0" w:rsidP="009F3437">
      <w:pPr>
        <w:keepNext/>
        <w:keepLines/>
        <w:jc w:val="center"/>
        <w:rPr>
          <w:b/>
        </w:rPr>
      </w:pPr>
    </w:p>
    <w:p w14:paraId="1282AC03" w14:textId="77777777" w:rsidR="00D3410E" w:rsidRPr="00DF6321" w:rsidRDefault="00D3410E" w:rsidP="00D3410E">
      <w:pPr>
        <w:jc w:val="center"/>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2"/>
        <w:gridCol w:w="1584"/>
        <w:gridCol w:w="1696"/>
        <w:gridCol w:w="1696"/>
      </w:tblGrid>
      <w:tr w:rsidR="00D3410E" w14:paraId="609E34AD" w14:textId="77777777" w:rsidTr="00147B81">
        <w:tc>
          <w:tcPr>
            <w:tcW w:w="4127" w:type="dxa"/>
          </w:tcPr>
          <w:p w14:paraId="3A0DA0D8" w14:textId="77777777" w:rsidR="00D3410E" w:rsidRPr="00DD2C9A" w:rsidRDefault="00D3410E" w:rsidP="005501C3">
            <w:pPr>
              <w:jc w:val="center"/>
              <w:rPr>
                <w:rFonts w:ascii="Arial" w:hAnsi="Arial" w:cs="Arial"/>
                <w:b/>
              </w:rPr>
            </w:pPr>
            <w:r w:rsidRPr="00DD2C9A">
              <w:rPr>
                <w:rFonts w:ascii="Arial" w:hAnsi="Arial" w:cs="Arial"/>
                <w:b/>
              </w:rPr>
              <w:t>Description</w:t>
            </w:r>
          </w:p>
        </w:tc>
        <w:tc>
          <w:tcPr>
            <w:tcW w:w="1625" w:type="dxa"/>
          </w:tcPr>
          <w:p w14:paraId="37E06053" w14:textId="77777777" w:rsidR="00D3410E" w:rsidRPr="00D65686" w:rsidRDefault="00D3410E" w:rsidP="005501C3">
            <w:pPr>
              <w:jc w:val="center"/>
              <w:rPr>
                <w:rFonts w:ascii="Arial" w:hAnsi="Arial" w:cs="Arial"/>
                <w:b/>
                <w:color w:val="339966"/>
              </w:rPr>
            </w:pPr>
            <w:r w:rsidRPr="00D65686">
              <w:rPr>
                <w:rFonts w:ascii="Arial" w:hAnsi="Arial" w:cs="Arial"/>
                <w:b/>
                <w:color w:val="339966"/>
              </w:rPr>
              <w:t>DG-XR1</w:t>
            </w:r>
          </w:p>
        </w:tc>
        <w:tc>
          <w:tcPr>
            <w:tcW w:w="1562" w:type="dxa"/>
          </w:tcPr>
          <w:p w14:paraId="35DC3289" w14:textId="77777777" w:rsidR="00D3410E" w:rsidRPr="00FB7B18" w:rsidRDefault="00D3410E" w:rsidP="005501C3">
            <w:pPr>
              <w:jc w:val="center"/>
              <w:rPr>
                <w:rFonts w:ascii="Arial" w:hAnsi="Arial" w:cs="Arial"/>
                <w:b/>
                <w:color w:val="800080"/>
              </w:rPr>
            </w:pPr>
            <w:r w:rsidRPr="00FB7B18">
              <w:rPr>
                <w:rFonts w:ascii="Arial" w:hAnsi="Arial" w:cs="Arial"/>
                <w:b/>
                <w:color w:val="800080"/>
              </w:rPr>
              <w:t>XR2 Ravenstar</w:t>
            </w:r>
          </w:p>
        </w:tc>
        <w:tc>
          <w:tcPr>
            <w:tcW w:w="1614" w:type="dxa"/>
          </w:tcPr>
          <w:p w14:paraId="5B8B7833" w14:textId="77777777" w:rsidR="00D3410E" w:rsidRDefault="00D3410E" w:rsidP="005501C3">
            <w:pPr>
              <w:jc w:val="center"/>
              <w:rPr>
                <w:rFonts w:ascii="Arial" w:hAnsi="Arial" w:cs="Arial"/>
                <w:b/>
                <w:color w:val="0000FF"/>
              </w:rPr>
            </w:pPr>
            <w:r w:rsidRPr="00D65686">
              <w:rPr>
                <w:rFonts w:ascii="Arial" w:hAnsi="Arial" w:cs="Arial"/>
                <w:b/>
                <w:color w:val="0000FF"/>
              </w:rPr>
              <w:t>XR5</w:t>
            </w:r>
          </w:p>
          <w:p w14:paraId="108F32D8" w14:textId="77777777" w:rsidR="00D3410E" w:rsidRPr="00D65686" w:rsidRDefault="00D3410E" w:rsidP="005501C3">
            <w:pPr>
              <w:jc w:val="center"/>
              <w:rPr>
                <w:rFonts w:ascii="Arial" w:hAnsi="Arial" w:cs="Arial"/>
                <w:b/>
                <w:color w:val="0000FF"/>
              </w:rPr>
            </w:pPr>
            <w:r w:rsidRPr="00D65686">
              <w:rPr>
                <w:rFonts w:ascii="Arial" w:hAnsi="Arial" w:cs="Arial"/>
                <w:b/>
                <w:color w:val="0000FF"/>
              </w:rPr>
              <w:t xml:space="preserve"> Vanguard</w:t>
            </w:r>
          </w:p>
        </w:tc>
      </w:tr>
      <w:tr w:rsidR="00D3410E" w14:paraId="05D8B3E6" w14:textId="77777777" w:rsidTr="00147B81">
        <w:tc>
          <w:tcPr>
            <w:tcW w:w="4127" w:type="dxa"/>
          </w:tcPr>
          <w:p w14:paraId="3057B122" w14:textId="77777777" w:rsidR="00D3410E" w:rsidRPr="007A797D" w:rsidRDefault="00D3410E" w:rsidP="005501C3">
            <w:pPr>
              <w:rPr>
                <w:rFonts w:ascii="Arial" w:hAnsi="Arial" w:cs="Arial"/>
              </w:rPr>
            </w:pPr>
            <w:r w:rsidRPr="007A797D">
              <w:rPr>
                <w:rFonts w:ascii="Arial" w:hAnsi="Arial" w:cs="Arial"/>
              </w:rPr>
              <w:t>Max positive wing load</w:t>
            </w:r>
          </w:p>
          <w:p w14:paraId="2F33287D" w14:textId="77777777" w:rsidR="00D3410E" w:rsidRPr="007A797D" w:rsidRDefault="00D3410E" w:rsidP="005501C3">
            <w:pPr>
              <w:rPr>
                <w:rFonts w:ascii="Arial" w:hAnsi="Arial" w:cs="Arial"/>
              </w:rPr>
            </w:pPr>
          </w:p>
        </w:tc>
        <w:tc>
          <w:tcPr>
            <w:tcW w:w="1625" w:type="dxa"/>
          </w:tcPr>
          <w:p w14:paraId="58A513A8"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17000 N/m^2  </w:t>
            </w:r>
          </w:p>
        </w:tc>
        <w:tc>
          <w:tcPr>
            <w:tcW w:w="1562" w:type="dxa"/>
          </w:tcPr>
          <w:p w14:paraId="4FF0027A"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17000 N/m^2  </w:t>
            </w:r>
          </w:p>
        </w:tc>
        <w:tc>
          <w:tcPr>
            <w:tcW w:w="1614" w:type="dxa"/>
          </w:tcPr>
          <w:p w14:paraId="459BD21E"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17000 N/m^2  </w:t>
            </w:r>
          </w:p>
        </w:tc>
      </w:tr>
      <w:tr w:rsidR="00D3410E" w14:paraId="3B5D438E" w14:textId="77777777" w:rsidTr="00147B81">
        <w:tc>
          <w:tcPr>
            <w:tcW w:w="4127" w:type="dxa"/>
          </w:tcPr>
          <w:p w14:paraId="657A40B7" w14:textId="77777777" w:rsidR="00D3410E" w:rsidRPr="007A797D" w:rsidRDefault="00D3410E" w:rsidP="005501C3">
            <w:pPr>
              <w:rPr>
                <w:rFonts w:ascii="Arial" w:hAnsi="Arial" w:cs="Arial"/>
              </w:rPr>
            </w:pPr>
            <w:r w:rsidRPr="007A797D">
              <w:rPr>
                <w:rFonts w:ascii="Arial" w:hAnsi="Arial" w:cs="Arial"/>
              </w:rPr>
              <w:t>Max negative wing load</w:t>
            </w:r>
          </w:p>
        </w:tc>
        <w:tc>
          <w:tcPr>
            <w:tcW w:w="1625" w:type="dxa"/>
          </w:tcPr>
          <w:p w14:paraId="1E11953C" w14:textId="77777777" w:rsidR="00D3410E" w:rsidRPr="002B5644" w:rsidRDefault="00D3410E" w:rsidP="005501C3">
            <w:pPr>
              <w:jc w:val="right"/>
              <w:rPr>
                <w:rFonts w:ascii="Arial" w:hAnsi="Arial" w:cs="Arial"/>
                <w:color w:val="339966"/>
              </w:rPr>
            </w:pPr>
            <w:r w:rsidRPr="002B5644">
              <w:rPr>
                <w:rFonts w:ascii="Arial" w:hAnsi="Arial" w:cs="Arial"/>
                <w:color w:val="339966"/>
              </w:rPr>
              <w:t>11000 N/m^2</w:t>
            </w:r>
          </w:p>
        </w:tc>
        <w:tc>
          <w:tcPr>
            <w:tcW w:w="1562" w:type="dxa"/>
          </w:tcPr>
          <w:p w14:paraId="2396CFBA" w14:textId="77777777" w:rsidR="00D3410E" w:rsidRPr="00D65686" w:rsidRDefault="00D3410E" w:rsidP="005501C3">
            <w:pPr>
              <w:jc w:val="right"/>
              <w:rPr>
                <w:rFonts w:ascii="Arial" w:hAnsi="Arial" w:cs="Arial"/>
                <w:color w:val="800080"/>
              </w:rPr>
            </w:pPr>
            <w:r w:rsidRPr="00D65686">
              <w:rPr>
                <w:rFonts w:ascii="Arial" w:hAnsi="Arial" w:cs="Arial"/>
                <w:color w:val="800080"/>
              </w:rPr>
              <w:t>11000 N/m^2</w:t>
            </w:r>
          </w:p>
        </w:tc>
        <w:tc>
          <w:tcPr>
            <w:tcW w:w="1614" w:type="dxa"/>
          </w:tcPr>
          <w:p w14:paraId="6BABDD7F" w14:textId="77777777" w:rsidR="00D3410E" w:rsidRPr="00D65686" w:rsidRDefault="00D3410E" w:rsidP="005501C3">
            <w:pPr>
              <w:jc w:val="right"/>
              <w:rPr>
                <w:rFonts w:ascii="Arial" w:hAnsi="Arial" w:cs="Arial"/>
                <w:color w:val="0000FF"/>
              </w:rPr>
            </w:pPr>
            <w:r w:rsidRPr="00D65686">
              <w:rPr>
                <w:rFonts w:ascii="Arial" w:hAnsi="Arial" w:cs="Arial"/>
                <w:color w:val="0000FF"/>
              </w:rPr>
              <w:t>11000 N/m^2</w:t>
            </w:r>
          </w:p>
        </w:tc>
      </w:tr>
      <w:tr w:rsidR="00D3410E" w14:paraId="37C1C701" w14:textId="77777777" w:rsidTr="00147B81">
        <w:tc>
          <w:tcPr>
            <w:tcW w:w="4127" w:type="dxa"/>
          </w:tcPr>
          <w:p w14:paraId="03F56027" w14:textId="77777777" w:rsidR="00D3410E" w:rsidRPr="007A797D" w:rsidRDefault="00D3410E" w:rsidP="005501C3">
            <w:pPr>
              <w:rPr>
                <w:rFonts w:ascii="Arial" w:hAnsi="Arial" w:cs="Arial"/>
              </w:rPr>
            </w:pPr>
            <w:r w:rsidRPr="007A797D">
              <w:rPr>
                <w:rFonts w:ascii="Arial" w:hAnsi="Arial" w:cs="Arial"/>
              </w:rPr>
              <w:t>Max dynamic pressure (absolute)</w:t>
            </w:r>
          </w:p>
        </w:tc>
        <w:tc>
          <w:tcPr>
            <w:tcW w:w="1625" w:type="dxa"/>
          </w:tcPr>
          <w:p w14:paraId="7776692B" w14:textId="77777777" w:rsidR="00D3410E" w:rsidRPr="002B5644" w:rsidRDefault="00D3410E" w:rsidP="005501C3">
            <w:pPr>
              <w:jc w:val="right"/>
              <w:rPr>
                <w:rFonts w:ascii="Arial" w:hAnsi="Arial" w:cs="Arial"/>
                <w:color w:val="339966"/>
              </w:rPr>
            </w:pPr>
            <w:r w:rsidRPr="002B5644">
              <w:rPr>
                <w:rFonts w:ascii="Arial" w:hAnsi="Arial" w:cs="Arial"/>
                <w:color w:val="339966"/>
              </w:rPr>
              <w:t>150 kPa</w:t>
            </w:r>
          </w:p>
        </w:tc>
        <w:tc>
          <w:tcPr>
            <w:tcW w:w="1562" w:type="dxa"/>
          </w:tcPr>
          <w:p w14:paraId="14AD8EE2" w14:textId="77777777" w:rsidR="00D3410E" w:rsidRPr="00D65686" w:rsidRDefault="00D3410E" w:rsidP="005501C3">
            <w:pPr>
              <w:jc w:val="right"/>
              <w:rPr>
                <w:rFonts w:ascii="Arial" w:hAnsi="Arial" w:cs="Arial"/>
                <w:color w:val="800080"/>
              </w:rPr>
            </w:pPr>
            <w:r w:rsidRPr="00D65686">
              <w:rPr>
                <w:rFonts w:ascii="Arial" w:hAnsi="Arial" w:cs="Arial"/>
                <w:color w:val="800080"/>
              </w:rPr>
              <w:t>150 kPa</w:t>
            </w:r>
          </w:p>
        </w:tc>
        <w:tc>
          <w:tcPr>
            <w:tcW w:w="1614" w:type="dxa"/>
          </w:tcPr>
          <w:p w14:paraId="614F3C1B" w14:textId="77777777" w:rsidR="00D3410E" w:rsidRPr="00D65686" w:rsidRDefault="00D3410E" w:rsidP="005501C3">
            <w:pPr>
              <w:jc w:val="right"/>
              <w:rPr>
                <w:rFonts w:ascii="Arial" w:hAnsi="Arial" w:cs="Arial"/>
                <w:color w:val="0000FF"/>
              </w:rPr>
            </w:pPr>
            <w:r w:rsidRPr="00D65686">
              <w:rPr>
                <w:rFonts w:ascii="Arial" w:hAnsi="Arial" w:cs="Arial"/>
                <w:color w:val="0000FF"/>
              </w:rPr>
              <w:t>150 kPa</w:t>
            </w:r>
          </w:p>
        </w:tc>
      </w:tr>
      <w:tr w:rsidR="00D3410E" w14:paraId="68E16234" w14:textId="77777777" w:rsidTr="00147B81">
        <w:tc>
          <w:tcPr>
            <w:tcW w:w="4127" w:type="dxa"/>
          </w:tcPr>
          <w:p w14:paraId="1FFC3A1F" w14:textId="77777777" w:rsidR="00D3410E" w:rsidRPr="007A797D" w:rsidRDefault="00D3410E" w:rsidP="005501C3">
            <w:pPr>
              <w:rPr>
                <w:rFonts w:ascii="Arial" w:hAnsi="Arial" w:cs="Arial"/>
              </w:rPr>
            </w:pPr>
            <w:r w:rsidRPr="007A797D">
              <w:rPr>
                <w:rFonts w:ascii="Arial" w:hAnsi="Arial" w:cs="Arial"/>
              </w:rPr>
              <w:t>Landing Gear Energy Absorption Limit</w:t>
            </w:r>
          </w:p>
        </w:tc>
        <w:tc>
          <w:tcPr>
            <w:tcW w:w="1625" w:type="dxa"/>
          </w:tcPr>
          <w:p w14:paraId="2A4E790D" w14:textId="77777777" w:rsidR="00D3410E" w:rsidRPr="002B5644" w:rsidRDefault="00D3410E" w:rsidP="005501C3">
            <w:pPr>
              <w:jc w:val="right"/>
              <w:rPr>
                <w:rFonts w:ascii="Arial" w:hAnsi="Arial" w:cs="Arial"/>
                <w:color w:val="339966"/>
              </w:rPr>
            </w:pPr>
            <w:r>
              <w:rPr>
                <w:rFonts w:ascii="Arial" w:hAnsi="Arial" w:cs="Arial"/>
                <w:color w:val="339966"/>
              </w:rPr>
              <w:t>8.04e+4</w:t>
            </w:r>
            <w:r w:rsidRPr="002B5644">
              <w:rPr>
                <w:rFonts w:ascii="Arial" w:hAnsi="Arial" w:cs="Arial"/>
                <w:color w:val="339966"/>
              </w:rPr>
              <w:t xml:space="preserve"> kg m/s</w:t>
            </w:r>
            <w:r w:rsidRPr="002B5644">
              <w:rPr>
                <w:rFonts w:ascii="Arial" w:hAnsi="Arial" w:cs="Arial"/>
                <w:color w:val="339966"/>
                <w:vertAlign w:val="superscript"/>
              </w:rPr>
              <w:t xml:space="preserve">2 </w:t>
            </w:r>
            <w:r w:rsidRPr="002B5644">
              <w:rPr>
                <w:rFonts w:ascii="Arial" w:hAnsi="Arial" w:cs="Arial"/>
                <w:color w:val="339966"/>
              </w:rPr>
              <w:t xml:space="preserve">                          </w:t>
            </w:r>
          </w:p>
          <w:p w14:paraId="1F86ADA2" w14:textId="77777777" w:rsidR="00D3410E" w:rsidRPr="002B5644" w:rsidRDefault="00D3410E" w:rsidP="005501C3">
            <w:pPr>
              <w:jc w:val="right"/>
              <w:rPr>
                <w:rFonts w:ascii="Arial" w:hAnsi="Arial" w:cs="Arial"/>
                <w:color w:val="339966"/>
              </w:rPr>
            </w:pPr>
          </w:p>
        </w:tc>
        <w:tc>
          <w:tcPr>
            <w:tcW w:w="1562" w:type="dxa"/>
          </w:tcPr>
          <w:p w14:paraId="0CBFE563" w14:textId="77777777" w:rsidR="00D3410E" w:rsidRPr="00D65686" w:rsidRDefault="00D3410E" w:rsidP="005501C3">
            <w:pPr>
              <w:jc w:val="right"/>
              <w:rPr>
                <w:rFonts w:ascii="Arial" w:hAnsi="Arial" w:cs="Arial"/>
                <w:color w:val="800080"/>
              </w:rPr>
            </w:pPr>
            <w:r>
              <w:rPr>
                <w:rFonts w:ascii="Arial" w:hAnsi="Arial" w:cs="Arial"/>
                <w:color w:val="800080"/>
              </w:rPr>
              <w:t>1.29e+5</w:t>
            </w:r>
            <w:r w:rsidRPr="00D65686">
              <w:rPr>
                <w:rFonts w:ascii="Arial" w:hAnsi="Arial" w:cs="Arial"/>
                <w:color w:val="800080"/>
              </w:rPr>
              <w:t xml:space="preserve"> kg m/s</w:t>
            </w:r>
            <w:r w:rsidRPr="00D65686">
              <w:rPr>
                <w:rFonts w:ascii="Arial" w:hAnsi="Arial" w:cs="Arial"/>
                <w:color w:val="800080"/>
                <w:vertAlign w:val="superscript"/>
              </w:rPr>
              <w:t xml:space="preserve">2 </w:t>
            </w:r>
            <w:r w:rsidRPr="00D65686">
              <w:rPr>
                <w:rFonts w:ascii="Arial" w:hAnsi="Arial" w:cs="Arial"/>
                <w:color w:val="800080"/>
              </w:rPr>
              <w:t xml:space="preserve">                          </w:t>
            </w:r>
          </w:p>
          <w:p w14:paraId="38CFD005" w14:textId="77777777" w:rsidR="00D3410E" w:rsidRPr="00D65686" w:rsidRDefault="00D3410E" w:rsidP="005501C3">
            <w:pPr>
              <w:jc w:val="right"/>
              <w:rPr>
                <w:rFonts w:ascii="Arial" w:hAnsi="Arial" w:cs="Arial"/>
                <w:color w:val="800080"/>
              </w:rPr>
            </w:pPr>
          </w:p>
        </w:tc>
        <w:tc>
          <w:tcPr>
            <w:tcW w:w="1614" w:type="dxa"/>
          </w:tcPr>
          <w:p w14:paraId="176C2D7B" w14:textId="77777777" w:rsidR="00D3410E" w:rsidRPr="00D65686" w:rsidRDefault="00D3410E" w:rsidP="005501C3">
            <w:pPr>
              <w:jc w:val="right"/>
              <w:rPr>
                <w:rFonts w:ascii="Arial" w:hAnsi="Arial" w:cs="Arial"/>
                <w:color w:val="0000FF"/>
              </w:rPr>
            </w:pPr>
            <w:r w:rsidRPr="00D65686">
              <w:rPr>
                <w:rFonts w:ascii="Arial" w:hAnsi="Arial" w:cs="Arial"/>
                <w:color w:val="0000FF"/>
              </w:rPr>
              <w:t>2.57e+6 kg m/s</w:t>
            </w:r>
            <w:r w:rsidRPr="00D65686">
              <w:rPr>
                <w:rFonts w:ascii="Arial" w:hAnsi="Arial" w:cs="Arial"/>
                <w:color w:val="0000FF"/>
                <w:vertAlign w:val="superscript"/>
              </w:rPr>
              <w:t xml:space="preserve">2 </w:t>
            </w:r>
            <w:r w:rsidRPr="00D65686">
              <w:rPr>
                <w:rFonts w:ascii="Arial" w:hAnsi="Arial" w:cs="Arial"/>
                <w:color w:val="0000FF"/>
              </w:rPr>
              <w:t xml:space="preserve">                          </w:t>
            </w:r>
          </w:p>
          <w:p w14:paraId="2C197D1C" w14:textId="77777777" w:rsidR="00D3410E" w:rsidRPr="00D65686" w:rsidRDefault="00D3410E" w:rsidP="005501C3">
            <w:pPr>
              <w:jc w:val="right"/>
              <w:rPr>
                <w:rFonts w:ascii="Arial" w:hAnsi="Arial" w:cs="Arial"/>
                <w:color w:val="0000FF"/>
              </w:rPr>
            </w:pPr>
          </w:p>
        </w:tc>
      </w:tr>
      <w:tr w:rsidR="00D3410E" w14:paraId="56C9E344" w14:textId="77777777" w:rsidTr="00147B81">
        <w:tc>
          <w:tcPr>
            <w:tcW w:w="4127" w:type="dxa"/>
          </w:tcPr>
          <w:p w14:paraId="29814639" w14:textId="77777777" w:rsidR="00D3410E" w:rsidRPr="007A797D" w:rsidRDefault="00D3410E" w:rsidP="005501C3">
            <w:pPr>
              <w:rPr>
                <w:rFonts w:ascii="Arial" w:hAnsi="Arial" w:cs="Arial"/>
              </w:rPr>
            </w:pPr>
            <w:r w:rsidRPr="007A797D">
              <w:rPr>
                <w:rFonts w:ascii="Arial" w:hAnsi="Arial" w:cs="Arial"/>
              </w:rPr>
              <w:t>Max touchdown descent rate, max load (full fuel, full cargo)</w:t>
            </w:r>
          </w:p>
        </w:tc>
        <w:tc>
          <w:tcPr>
            <w:tcW w:w="1625" w:type="dxa"/>
          </w:tcPr>
          <w:p w14:paraId="5F6FD0AC" w14:textId="77777777" w:rsidR="00D3410E" w:rsidRPr="002B5644" w:rsidRDefault="00D3410E" w:rsidP="005501C3">
            <w:pPr>
              <w:jc w:val="right"/>
              <w:rPr>
                <w:rFonts w:ascii="Arial" w:hAnsi="Arial" w:cs="Arial"/>
                <w:color w:val="339966"/>
              </w:rPr>
            </w:pPr>
            <w:r>
              <w:rPr>
                <w:rFonts w:ascii="Arial" w:hAnsi="Arial" w:cs="Arial"/>
                <w:color w:val="339966"/>
              </w:rPr>
              <w:t>3.1</w:t>
            </w:r>
            <w:r w:rsidRPr="002B5644">
              <w:rPr>
                <w:rFonts w:ascii="Arial" w:hAnsi="Arial" w:cs="Arial"/>
                <w:color w:val="339966"/>
              </w:rPr>
              <w:t xml:space="preserve"> m/s</w:t>
            </w:r>
          </w:p>
        </w:tc>
        <w:tc>
          <w:tcPr>
            <w:tcW w:w="1562" w:type="dxa"/>
          </w:tcPr>
          <w:p w14:paraId="5FA539C3" w14:textId="77777777" w:rsidR="00D3410E" w:rsidRPr="00D65686" w:rsidRDefault="00D3410E" w:rsidP="005501C3">
            <w:pPr>
              <w:jc w:val="right"/>
              <w:rPr>
                <w:rFonts w:ascii="Arial" w:hAnsi="Arial" w:cs="Arial"/>
                <w:color w:val="800080"/>
              </w:rPr>
            </w:pPr>
            <w:r>
              <w:rPr>
                <w:rFonts w:ascii="Arial" w:hAnsi="Arial" w:cs="Arial"/>
                <w:color w:val="800080"/>
              </w:rPr>
              <w:t>2</w:t>
            </w:r>
            <w:r w:rsidRPr="00D65686">
              <w:rPr>
                <w:rFonts w:ascii="Arial" w:hAnsi="Arial" w:cs="Arial"/>
                <w:color w:val="800080"/>
              </w:rPr>
              <w:t>.</w:t>
            </w:r>
            <w:r>
              <w:rPr>
                <w:rFonts w:ascii="Arial" w:hAnsi="Arial" w:cs="Arial"/>
                <w:color w:val="800080"/>
              </w:rPr>
              <w:t>8</w:t>
            </w:r>
            <w:r w:rsidRPr="00D65686">
              <w:rPr>
                <w:rFonts w:ascii="Arial" w:hAnsi="Arial" w:cs="Arial"/>
                <w:color w:val="800080"/>
              </w:rPr>
              <w:t xml:space="preserve"> m/s</w:t>
            </w:r>
          </w:p>
        </w:tc>
        <w:tc>
          <w:tcPr>
            <w:tcW w:w="1614" w:type="dxa"/>
          </w:tcPr>
          <w:p w14:paraId="60A5E187" w14:textId="77777777" w:rsidR="00D3410E" w:rsidRPr="00D65686" w:rsidRDefault="00D3410E" w:rsidP="005501C3">
            <w:pPr>
              <w:jc w:val="right"/>
              <w:rPr>
                <w:rFonts w:ascii="Arial" w:hAnsi="Arial" w:cs="Arial"/>
                <w:color w:val="0000FF"/>
              </w:rPr>
            </w:pPr>
            <w:r w:rsidRPr="00D65686">
              <w:rPr>
                <w:rFonts w:ascii="Arial" w:hAnsi="Arial" w:cs="Arial"/>
                <w:color w:val="0000FF"/>
              </w:rPr>
              <w:t>2.6 m/s</w:t>
            </w:r>
          </w:p>
        </w:tc>
      </w:tr>
      <w:tr w:rsidR="00D3410E" w14:paraId="129DDD87" w14:textId="77777777" w:rsidTr="00147B81">
        <w:tc>
          <w:tcPr>
            <w:tcW w:w="4127" w:type="dxa"/>
          </w:tcPr>
          <w:p w14:paraId="1A207EC6" w14:textId="77777777" w:rsidR="00D3410E" w:rsidRPr="007A797D" w:rsidRDefault="00D3410E" w:rsidP="005501C3">
            <w:pPr>
              <w:rPr>
                <w:rFonts w:ascii="Arial" w:hAnsi="Arial" w:cs="Arial"/>
              </w:rPr>
            </w:pPr>
            <w:r w:rsidRPr="007A797D">
              <w:rPr>
                <w:rFonts w:ascii="Arial" w:hAnsi="Arial" w:cs="Arial"/>
              </w:rPr>
              <w:t>Max touchdown descent rate, typical load (33% fuel, 75% cargo)</w:t>
            </w:r>
          </w:p>
        </w:tc>
        <w:tc>
          <w:tcPr>
            <w:tcW w:w="1625" w:type="dxa"/>
          </w:tcPr>
          <w:p w14:paraId="6BAC27F3" w14:textId="77777777" w:rsidR="00D3410E" w:rsidRPr="002B5644" w:rsidRDefault="00D3410E" w:rsidP="005501C3">
            <w:pPr>
              <w:jc w:val="right"/>
              <w:rPr>
                <w:rFonts w:ascii="Arial" w:hAnsi="Arial" w:cs="Arial"/>
                <w:color w:val="339966"/>
              </w:rPr>
            </w:pPr>
            <w:r>
              <w:rPr>
                <w:rFonts w:ascii="Arial" w:hAnsi="Arial" w:cs="Arial"/>
                <w:color w:val="339966"/>
              </w:rPr>
              <w:t>5.8</w:t>
            </w:r>
            <w:r w:rsidRPr="002B5644">
              <w:rPr>
                <w:rFonts w:ascii="Arial" w:hAnsi="Arial" w:cs="Arial"/>
                <w:color w:val="339966"/>
              </w:rPr>
              <w:t xml:space="preserve"> m/s</w:t>
            </w:r>
          </w:p>
        </w:tc>
        <w:tc>
          <w:tcPr>
            <w:tcW w:w="1562" w:type="dxa"/>
          </w:tcPr>
          <w:p w14:paraId="4685940E" w14:textId="77777777" w:rsidR="00D3410E" w:rsidRPr="00D65686" w:rsidRDefault="00D3410E" w:rsidP="005501C3">
            <w:pPr>
              <w:jc w:val="right"/>
              <w:rPr>
                <w:rFonts w:ascii="Arial" w:hAnsi="Arial" w:cs="Arial"/>
                <w:color w:val="800080"/>
              </w:rPr>
            </w:pPr>
            <w:r>
              <w:rPr>
                <w:rFonts w:ascii="Arial" w:hAnsi="Arial" w:cs="Arial"/>
                <w:color w:val="800080"/>
              </w:rPr>
              <w:t>4</w:t>
            </w:r>
            <w:r w:rsidRPr="00D65686">
              <w:rPr>
                <w:rFonts w:ascii="Arial" w:hAnsi="Arial" w:cs="Arial"/>
                <w:color w:val="800080"/>
              </w:rPr>
              <w:t>.</w:t>
            </w:r>
            <w:r>
              <w:rPr>
                <w:rFonts w:ascii="Arial" w:hAnsi="Arial" w:cs="Arial"/>
                <w:color w:val="800080"/>
              </w:rPr>
              <w:t>2</w:t>
            </w:r>
            <w:r w:rsidRPr="00D65686">
              <w:rPr>
                <w:rFonts w:ascii="Arial" w:hAnsi="Arial" w:cs="Arial"/>
                <w:color w:val="800080"/>
              </w:rPr>
              <w:t xml:space="preserve"> m/s</w:t>
            </w:r>
          </w:p>
        </w:tc>
        <w:tc>
          <w:tcPr>
            <w:tcW w:w="1614" w:type="dxa"/>
          </w:tcPr>
          <w:p w14:paraId="0D8DC3D1" w14:textId="77777777" w:rsidR="00D3410E" w:rsidRPr="00D65686" w:rsidRDefault="00D3410E" w:rsidP="005501C3">
            <w:pPr>
              <w:jc w:val="right"/>
              <w:rPr>
                <w:rFonts w:ascii="Arial" w:hAnsi="Arial" w:cs="Arial"/>
                <w:color w:val="0000FF"/>
              </w:rPr>
            </w:pPr>
            <w:r w:rsidRPr="00D65686">
              <w:rPr>
                <w:rFonts w:ascii="Arial" w:hAnsi="Arial" w:cs="Arial"/>
                <w:color w:val="0000FF"/>
              </w:rPr>
              <w:t>3.5 m/s</w:t>
            </w:r>
          </w:p>
        </w:tc>
      </w:tr>
      <w:tr w:rsidR="00D3410E" w14:paraId="3A5C8FF5" w14:textId="77777777" w:rsidTr="00147B81">
        <w:tc>
          <w:tcPr>
            <w:tcW w:w="4127" w:type="dxa"/>
          </w:tcPr>
          <w:p w14:paraId="4D484B26" w14:textId="77777777" w:rsidR="00D3410E" w:rsidRPr="007A797D" w:rsidRDefault="00D3410E" w:rsidP="005501C3">
            <w:pPr>
              <w:rPr>
                <w:rFonts w:ascii="Arial" w:hAnsi="Arial" w:cs="Arial"/>
              </w:rPr>
            </w:pPr>
            <w:r w:rsidRPr="007A797D">
              <w:rPr>
                <w:rFonts w:ascii="Arial" w:hAnsi="Arial" w:cs="Arial"/>
              </w:rPr>
              <w:t xml:space="preserve">Crew Survivability Limit (max vertical </w:t>
            </w:r>
            <w:r w:rsidRPr="007A797D">
              <w:rPr>
                <w:rFonts w:ascii="Arial" w:hAnsi="Arial" w:cs="Arial"/>
              </w:rPr>
              <w:lastRenderedPageBreak/>
              <w:t>impact velocity)</w:t>
            </w:r>
          </w:p>
        </w:tc>
        <w:tc>
          <w:tcPr>
            <w:tcW w:w="1625" w:type="dxa"/>
          </w:tcPr>
          <w:p w14:paraId="6977D91A" w14:textId="77777777" w:rsidR="00D3410E" w:rsidRPr="002B5644" w:rsidRDefault="00D3410E" w:rsidP="005501C3">
            <w:pPr>
              <w:jc w:val="right"/>
              <w:rPr>
                <w:rFonts w:ascii="Arial" w:hAnsi="Arial" w:cs="Arial"/>
                <w:color w:val="339966"/>
              </w:rPr>
            </w:pPr>
            <w:r w:rsidRPr="002B5644">
              <w:rPr>
                <w:rFonts w:ascii="Arial" w:hAnsi="Arial" w:cs="Arial"/>
                <w:color w:val="339966"/>
              </w:rPr>
              <w:lastRenderedPageBreak/>
              <w:t>39 m/s</w:t>
            </w:r>
          </w:p>
        </w:tc>
        <w:tc>
          <w:tcPr>
            <w:tcW w:w="1562" w:type="dxa"/>
          </w:tcPr>
          <w:p w14:paraId="35D0B4A8" w14:textId="77777777" w:rsidR="00D3410E" w:rsidRPr="00D65686" w:rsidRDefault="00D3410E" w:rsidP="005501C3">
            <w:pPr>
              <w:jc w:val="right"/>
              <w:rPr>
                <w:rFonts w:ascii="Arial" w:hAnsi="Arial" w:cs="Arial"/>
                <w:color w:val="800080"/>
              </w:rPr>
            </w:pPr>
            <w:r w:rsidRPr="00D65686">
              <w:rPr>
                <w:rFonts w:ascii="Arial" w:hAnsi="Arial" w:cs="Arial"/>
                <w:color w:val="800080"/>
              </w:rPr>
              <w:t>39 m/s</w:t>
            </w:r>
          </w:p>
        </w:tc>
        <w:tc>
          <w:tcPr>
            <w:tcW w:w="1614" w:type="dxa"/>
          </w:tcPr>
          <w:p w14:paraId="22AF4E53" w14:textId="77777777" w:rsidR="00D3410E" w:rsidRPr="00D65686" w:rsidRDefault="00D3410E" w:rsidP="005501C3">
            <w:pPr>
              <w:jc w:val="right"/>
              <w:rPr>
                <w:rFonts w:ascii="Arial" w:hAnsi="Arial" w:cs="Arial"/>
                <w:color w:val="0000FF"/>
              </w:rPr>
            </w:pPr>
            <w:r w:rsidRPr="00D65686">
              <w:rPr>
                <w:rFonts w:ascii="Arial" w:hAnsi="Arial" w:cs="Arial"/>
                <w:color w:val="0000FF"/>
              </w:rPr>
              <w:t>39 m/s</w:t>
            </w:r>
          </w:p>
        </w:tc>
      </w:tr>
      <w:tr w:rsidR="00D3410E" w14:paraId="21C2AD2D" w14:textId="77777777" w:rsidTr="00147B81">
        <w:tc>
          <w:tcPr>
            <w:tcW w:w="4127" w:type="dxa"/>
          </w:tcPr>
          <w:p w14:paraId="0C0B80A0" w14:textId="77777777" w:rsidR="00D3410E" w:rsidRPr="007A797D" w:rsidRDefault="00D3410E" w:rsidP="005501C3">
            <w:pPr>
              <w:rPr>
                <w:rFonts w:ascii="Arial" w:hAnsi="Arial" w:cs="Arial"/>
              </w:rPr>
            </w:pPr>
            <w:r w:rsidRPr="007A797D">
              <w:rPr>
                <w:rFonts w:ascii="Arial" w:hAnsi="Arial" w:cs="Arial"/>
              </w:rPr>
              <w:t>Max bank at touchdown</w:t>
            </w:r>
          </w:p>
        </w:tc>
        <w:tc>
          <w:tcPr>
            <w:tcW w:w="1625" w:type="dxa"/>
          </w:tcPr>
          <w:p w14:paraId="30522CB4" w14:textId="77777777" w:rsidR="00D3410E" w:rsidRPr="002B5644" w:rsidRDefault="00D3410E" w:rsidP="005501C3">
            <w:pPr>
              <w:jc w:val="right"/>
              <w:rPr>
                <w:rFonts w:ascii="Arial" w:hAnsi="Arial" w:cs="Arial"/>
                <w:color w:val="339966"/>
              </w:rPr>
            </w:pPr>
            <w:r w:rsidRPr="002B5644">
              <w:rPr>
                <w:rFonts w:ascii="Arial" w:hAnsi="Arial" w:cs="Arial"/>
                <w:color w:val="339966"/>
              </w:rPr>
              <w:t>15 degrees</w:t>
            </w:r>
          </w:p>
        </w:tc>
        <w:tc>
          <w:tcPr>
            <w:tcW w:w="1562" w:type="dxa"/>
          </w:tcPr>
          <w:p w14:paraId="5B89C02B" w14:textId="77777777" w:rsidR="00D3410E" w:rsidRPr="00D65686" w:rsidRDefault="00D3410E" w:rsidP="005501C3">
            <w:pPr>
              <w:jc w:val="right"/>
              <w:rPr>
                <w:rFonts w:ascii="Arial" w:hAnsi="Arial" w:cs="Arial"/>
                <w:color w:val="800080"/>
              </w:rPr>
            </w:pPr>
            <w:r w:rsidRPr="00D65686">
              <w:rPr>
                <w:rFonts w:ascii="Arial" w:hAnsi="Arial" w:cs="Arial"/>
                <w:color w:val="800080"/>
              </w:rPr>
              <w:t>15 degrees</w:t>
            </w:r>
          </w:p>
        </w:tc>
        <w:tc>
          <w:tcPr>
            <w:tcW w:w="1614" w:type="dxa"/>
          </w:tcPr>
          <w:p w14:paraId="4E9E1619" w14:textId="77777777" w:rsidR="00D3410E" w:rsidRPr="00D65686" w:rsidRDefault="00D3410E" w:rsidP="005501C3">
            <w:pPr>
              <w:jc w:val="right"/>
              <w:rPr>
                <w:rFonts w:ascii="Arial" w:hAnsi="Arial" w:cs="Arial"/>
                <w:color w:val="0000FF"/>
              </w:rPr>
            </w:pPr>
            <w:r w:rsidRPr="00D65686">
              <w:rPr>
                <w:rFonts w:ascii="Arial" w:hAnsi="Arial" w:cs="Arial"/>
                <w:color w:val="0000FF"/>
              </w:rPr>
              <w:t>15 degrees</w:t>
            </w:r>
          </w:p>
        </w:tc>
      </w:tr>
      <w:tr w:rsidR="00D3410E" w14:paraId="04629CB5" w14:textId="77777777" w:rsidTr="00147B81">
        <w:tc>
          <w:tcPr>
            <w:tcW w:w="4127" w:type="dxa"/>
          </w:tcPr>
          <w:p w14:paraId="447A66FF" w14:textId="77777777" w:rsidR="00D3410E" w:rsidRPr="007A797D" w:rsidRDefault="00D3410E" w:rsidP="005501C3">
            <w:pPr>
              <w:rPr>
                <w:rFonts w:ascii="Arial" w:hAnsi="Arial" w:cs="Arial"/>
              </w:rPr>
            </w:pPr>
            <w:r w:rsidRPr="007A797D">
              <w:rPr>
                <w:rFonts w:ascii="Arial" w:hAnsi="Arial" w:cs="Arial"/>
              </w:rPr>
              <w:t>Max pitch at touchdown</w:t>
            </w:r>
          </w:p>
        </w:tc>
        <w:tc>
          <w:tcPr>
            <w:tcW w:w="1625" w:type="dxa"/>
          </w:tcPr>
          <w:p w14:paraId="26CE21B3" w14:textId="77777777" w:rsidR="00D3410E" w:rsidRPr="002B5644" w:rsidRDefault="00D3410E" w:rsidP="005501C3">
            <w:pPr>
              <w:jc w:val="right"/>
              <w:rPr>
                <w:rFonts w:ascii="Arial" w:hAnsi="Arial" w:cs="Arial"/>
                <w:color w:val="339966"/>
              </w:rPr>
            </w:pPr>
            <w:r w:rsidRPr="002B5644">
              <w:rPr>
                <w:rFonts w:ascii="Arial" w:hAnsi="Arial" w:cs="Arial"/>
                <w:color w:val="339966"/>
              </w:rPr>
              <w:t>16 degrees</w:t>
            </w:r>
          </w:p>
        </w:tc>
        <w:tc>
          <w:tcPr>
            <w:tcW w:w="1562" w:type="dxa"/>
          </w:tcPr>
          <w:p w14:paraId="4CEF9A6E" w14:textId="77777777" w:rsidR="00D3410E" w:rsidRPr="00D65686" w:rsidRDefault="00D3410E" w:rsidP="005501C3">
            <w:pPr>
              <w:jc w:val="right"/>
              <w:rPr>
                <w:rFonts w:ascii="Arial" w:hAnsi="Arial" w:cs="Arial"/>
                <w:color w:val="800080"/>
              </w:rPr>
            </w:pPr>
            <w:r w:rsidRPr="00D65686">
              <w:rPr>
                <w:rFonts w:ascii="Arial" w:hAnsi="Arial" w:cs="Arial"/>
                <w:color w:val="800080"/>
              </w:rPr>
              <w:t>16 degrees</w:t>
            </w:r>
          </w:p>
        </w:tc>
        <w:tc>
          <w:tcPr>
            <w:tcW w:w="1614" w:type="dxa"/>
          </w:tcPr>
          <w:p w14:paraId="1F0455F7" w14:textId="77777777" w:rsidR="00D3410E" w:rsidRPr="00D65686" w:rsidRDefault="00D3410E" w:rsidP="005501C3">
            <w:pPr>
              <w:jc w:val="right"/>
              <w:rPr>
                <w:rFonts w:ascii="Arial" w:hAnsi="Arial" w:cs="Arial"/>
                <w:color w:val="0000FF"/>
              </w:rPr>
            </w:pPr>
            <w:r w:rsidRPr="00D65686">
              <w:rPr>
                <w:rFonts w:ascii="Arial" w:hAnsi="Arial" w:cs="Arial"/>
                <w:color w:val="0000FF"/>
              </w:rPr>
              <w:t>16 degrees</w:t>
            </w:r>
          </w:p>
        </w:tc>
      </w:tr>
      <w:tr w:rsidR="00D3410E" w14:paraId="35678F76" w14:textId="77777777" w:rsidTr="00147B81">
        <w:tc>
          <w:tcPr>
            <w:tcW w:w="4127" w:type="dxa"/>
          </w:tcPr>
          <w:p w14:paraId="5622732A" w14:textId="77777777" w:rsidR="00D3410E" w:rsidRPr="007A797D" w:rsidRDefault="00D3410E" w:rsidP="005501C3">
            <w:pPr>
              <w:rPr>
                <w:rFonts w:ascii="Arial" w:hAnsi="Arial" w:cs="Arial"/>
              </w:rPr>
            </w:pPr>
            <w:r w:rsidRPr="007A797D">
              <w:rPr>
                <w:rFonts w:ascii="Arial" w:hAnsi="Arial" w:cs="Arial"/>
              </w:rPr>
              <w:t>Max dynamic pressure: Crew Elevator deployed</w:t>
            </w:r>
          </w:p>
        </w:tc>
        <w:tc>
          <w:tcPr>
            <w:tcW w:w="1625" w:type="dxa"/>
          </w:tcPr>
          <w:p w14:paraId="02A900EE"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289568CE" w14:textId="77777777" w:rsidR="00D3410E" w:rsidRPr="00D65686" w:rsidRDefault="00D3410E" w:rsidP="005501C3">
            <w:pPr>
              <w:jc w:val="right"/>
              <w:rPr>
                <w:rFonts w:ascii="Arial" w:hAnsi="Arial" w:cs="Arial"/>
                <w:color w:val="800080"/>
              </w:rPr>
            </w:pPr>
            <w:r>
              <w:rPr>
                <w:rFonts w:ascii="Arial" w:hAnsi="Arial" w:cs="Arial"/>
                <w:color w:val="800080"/>
              </w:rPr>
              <w:t>N/A</w:t>
            </w:r>
          </w:p>
        </w:tc>
        <w:tc>
          <w:tcPr>
            <w:tcW w:w="1614" w:type="dxa"/>
          </w:tcPr>
          <w:p w14:paraId="06E25F1D" w14:textId="77777777" w:rsidR="00D3410E" w:rsidRPr="00D65686" w:rsidRDefault="00D3410E" w:rsidP="005501C3">
            <w:pPr>
              <w:jc w:val="right"/>
              <w:rPr>
                <w:rFonts w:ascii="Arial" w:hAnsi="Arial" w:cs="Arial"/>
                <w:color w:val="0000FF"/>
              </w:rPr>
            </w:pPr>
            <w:r w:rsidRPr="00D65686">
              <w:rPr>
                <w:rFonts w:ascii="Arial" w:hAnsi="Arial" w:cs="Arial"/>
                <w:color w:val="0000FF"/>
              </w:rPr>
              <w:t>9 kPa</w:t>
            </w:r>
          </w:p>
        </w:tc>
      </w:tr>
      <w:tr w:rsidR="00D3410E" w14:paraId="04B12039" w14:textId="77777777" w:rsidTr="00147B81">
        <w:tc>
          <w:tcPr>
            <w:tcW w:w="4127" w:type="dxa"/>
          </w:tcPr>
          <w:p w14:paraId="60F776FC" w14:textId="77777777" w:rsidR="00D3410E" w:rsidRPr="007A797D" w:rsidRDefault="00D3410E" w:rsidP="005501C3">
            <w:pPr>
              <w:rPr>
                <w:rFonts w:ascii="Arial" w:hAnsi="Arial" w:cs="Arial"/>
              </w:rPr>
            </w:pPr>
            <w:r w:rsidRPr="007A797D">
              <w:rPr>
                <w:rFonts w:ascii="Arial" w:hAnsi="Arial" w:cs="Arial"/>
              </w:rPr>
              <w:t xml:space="preserve">Max dynamic pressure: Radiator </w:t>
            </w:r>
            <w:r>
              <w:rPr>
                <w:rFonts w:ascii="Arial" w:hAnsi="Arial" w:cs="Arial"/>
              </w:rPr>
              <w:t>D</w:t>
            </w:r>
            <w:r w:rsidRPr="007A797D">
              <w:rPr>
                <w:rFonts w:ascii="Arial" w:hAnsi="Arial" w:cs="Arial"/>
              </w:rPr>
              <w:t>eployed</w:t>
            </w:r>
          </w:p>
        </w:tc>
        <w:tc>
          <w:tcPr>
            <w:tcW w:w="1625" w:type="dxa"/>
          </w:tcPr>
          <w:p w14:paraId="109C8894" w14:textId="77777777" w:rsidR="00D3410E" w:rsidRPr="002B5644" w:rsidRDefault="00D3410E" w:rsidP="005501C3">
            <w:pPr>
              <w:jc w:val="right"/>
              <w:rPr>
                <w:rFonts w:ascii="Arial" w:hAnsi="Arial" w:cs="Arial"/>
                <w:color w:val="339966"/>
              </w:rPr>
            </w:pPr>
            <w:r w:rsidRPr="002B5644">
              <w:rPr>
                <w:rFonts w:ascii="Arial" w:hAnsi="Arial" w:cs="Arial"/>
                <w:color w:val="339966"/>
              </w:rPr>
              <w:t>16 kPa</w:t>
            </w:r>
          </w:p>
        </w:tc>
        <w:tc>
          <w:tcPr>
            <w:tcW w:w="1562" w:type="dxa"/>
          </w:tcPr>
          <w:p w14:paraId="60303FE0" w14:textId="77777777" w:rsidR="00D3410E" w:rsidRPr="00D65686" w:rsidRDefault="00D3410E" w:rsidP="005501C3">
            <w:pPr>
              <w:jc w:val="right"/>
              <w:rPr>
                <w:rFonts w:ascii="Arial" w:hAnsi="Arial" w:cs="Arial"/>
                <w:color w:val="800080"/>
              </w:rPr>
            </w:pPr>
            <w:r w:rsidRPr="00D65686">
              <w:rPr>
                <w:rFonts w:ascii="Arial" w:hAnsi="Arial" w:cs="Arial"/>
                <w:color w:val="800080"/>
              </w:rPr>
              <w:t>16 kPa</w:t>
            </w:r>
          </w:p>
        </w:tc>
        <w:tc>
          <w:tcPr>
            <w:tcW w:w="1614" w:type="dxa"/>
          </w:tcPr>
          <w:p w14:paraId="360F515D" w14:textId="77777777" w:rsidR="00D3410E" w:rsidRPr="00D65686" w:rsidRDefault="00D3410E" w:rsidP="005501C3">
            <w:pPr>
              <w:jc w:val="right"/>
              <w:rPr>
                <w:rFonts w:ascii="Arial" w:hAnsi="Arial" w:cs="Arial"/>
                <w:color w:val="0000FF"/>
              </w:rPr>
            </w:pPr>
            <w:r w:rsidRPr="00D65686">
              <w:rPr>
                <w:rFonts w:ascii="Arial" w:hAnsi="Arial" w:cs="Arial"/>
                <w:color w:val="0000FF"/>
              </w:rPr>
              <w:t>16 kPa</w:t>
            </w:r>
          </w:p>
        </w:tc>
      </w:tr>
      <w:tr w:rsidR="00D3410E" w14:paraId="0ADBC1FA" w14:textId="77777777" w:rsidTr="00147B81">
        <w:tc>
          <w:tcPr>
            <w:tcW w:w="4127" w:type="dxa"/>
          </w:tcPr>
          <w:p w14:paraId="1A2DF078" w14:textId="77777777" w:rsidR="00D3410E" w:rsidRPr="007A797D" w:rsidRDefault="00D3410E" w:rsidP="005501C3">
            <w:pPr>
              <w:rPr>
                <w:rFonts w:ascii="Arial" w:hAnsi="Arial" w:cs="Arial"/>
              </w:rPr>
            </w:pPr>
            <w:r w:rsidRPr="007A797D">
              <w:rPr>
                <w:rFonts w:ascii="Arial" w:hAnsi="Arial" w:cs="Arial"/>
              </w:rPr>
              <w:t>Max dynamic pressure: Cabin Hatch deployed</w:t>
            </w:r>
          </w:p>
        </w:tc>
        <w:tc>
          <w:tcPr>
            <w:tcW w:w="1625" w:type="dxa"/>
          </w:tcPr>
          <w:p w14:paraId="6F6EE330" w14:textId="77777777" w:rsidR="00D3410E" w:rsidRPr="002B5644" w:rsidRDefault="00D3410E" w:rsidP="005501C3">
            <w:pPr>
              <w:jc w:val="right"/>
              <w:rPr>
                <w:rFonts w:ascii="Arial" w:hAnsi="Arial" w:cs="Arial"/>
                <w:color w:val="339966"/>
              </w:rPr>
            </w:pPr>
            <w:r w:rsidRPr="002B5644">
              <w:rPr>
                <w:rFonts w:ascii="Arial" w:hAnsi="Arial" w:cs="Arial"/>
                <w:color w:val="339966"/>
              </w:rPr>
              <w:t>20 kPa</w:t>
            </w:r>
          </w:p>
        </w:tc>
        <w:tc>
          <w:tcPr>
            <w:tcW w:w="1562" w:type="dxa"/>
          </w:tcPr>
          <w:p w14:paraId="0C0EA01A" w14:textId="77777777" w:rsidR="00D3410E" w:rsidRPr="00D65686" w:rsidRDefault="00D3410E" w:rsidP="005501C3">
            <w:pPr>
              <w:jc w:val="right"/>
              <w:rPr>
                <w:rFonts w:ascii="Arial" w:hAnsi="Arial" w:cs="Arial"/>
                <w:color w:val="800080"/>
              </w:rPr>
            </w:pPr>
            <w:r w:rsidRPr="00D65686">
              <w:rPr>
                <w:rFonts w:ascii="Arial" w:hAnsi="Arial" w:cs="Arial"/>
                <w:color w:val="800080"/>
              </w:rPr>
              <w:t>20 kPa</w:t>
            </w:r>
          </w:p>
        </w:tc>
        <w:tc>
          <w:tcPr>
            <w:tcW w:w="1614" w:type="dxa"/>
          </w:tcPr>
          <w:p w14:paraId="2820BC12" w14:textId="77777777" w:rsidR="00D3410E" w:rsidRPr="00D65686" w:rsidRDefault="00D3410E" w:rsidP="005501C3">
            <w:pPr>
              <w:jc w:val="right"/>
              <w:rPr>
                <w:rFonts w:ascii="Arial" w:hAnsi="Arial" w:cs="Arial"/>
                <w:color w:val="0000FF"/>
              </w:rPr>
            </w:pPr>
            <w:r w:rsidRPr="00D65686">
              <w:rPr>
                <w:rFonts w:ascii="Arial" w:hAnsi="Arial" w:cs="Arial"/>
                <w:color w:val="0000FF"/>
              </w:rPr>
              <w:t>20 kPa</w:t>
            </w:r>
          </w:p>
        </w:tc>
      </w:tr>
      <w:tr w:rsidR="00D3410E" w14:paraId="01485DC9" w14:textId="77777777" w:rsidTr="00147B81">
        <w:tc>
          <w:tcPr>
            <w:tcW w:w="4127" w:type="dxa"/>
          </w:tcPr>
          <w:p w14:paraId="2BAD5995" w14:textId="77777777" w:rsidR="00D3410E" w:rsidRPr="007A797D" w:rsidRDefault="00D3410E" w:rsidP="005501C3">
            <w:pPr>
              <w:rPr>
                <w:rFonts w:ascii="Arial" w:hAnsi="Arial" w:cs="Arial"/>
              </w:rPr>
            </w:pPr>
            <w:r w:rsidRPr="007A797D">
              <w:rPr>
                <w:rFonts w:ascii="Arial" w:hAnsi="Arial" w:cs="Arial"/>
              </w:rPr>
              <w:t>Max dynamic pressure: Docking Port</w:t>
            </w:r>
            <w:r>
              <w:rPr>
                <w:rFonts w:ascii="Arial" w:hAnsi="Arial" w:cs="Arial"/>
              </w:rPr>
              <w:t>/Nosecone</w:t>
            </w:r>
            <w:r w:rsidRPr="007A797D">
              <w:rPr>
                <w:rFonts w:ascii="Arial" w:hAnsi="Arial" w:cs="Arial"/>
              </w:rPr>
              <w:t xml:space="preserve"> </w:t>
            </w:r>
            <w:r>
              <w:rPr>
                <w:rFonts w:ascii="Arial" w:hAnsi="Arial" w:cs="Arial"/>
              </w:rPr>
              <w:t>open</w:t>
            </w:r>
          </w:p>
        </w:tc>
        <w:tc>
          <w:tcPr>
            <w:tcW w:w="1625" w:type="dxa"/>
          </w:tcPr>
          <w:p w14:paraId="345260BA" w14:textId="77777777" w:rsidR="00D3410E" w:rsidRPr="002B5644" w:rsidRDefault="00D3410E" w:rsidP="005501C3">
            <w:pPr>
              <w:jc w:val="right"/>
              <w:rPr>
                <w:rFonts w:ascii="Arial" w:hAnsi="Arial" w:cs="Arial"/>
                <w:color w:val="339966"/>
              </w:rPr>
            </w:pPr>
            <w:r w:rsidRPr="002B5644">
              <w:rPr>
                <w:rFonts w:ascii="Arial" w:hAnsi="Arial" w:cs="Arial"/>
                <w:color w:val="339966"/>
              </w:rPr>
              <w:t>32 kPa</w:t>
            </w:r>
          </w:p>
        </w:tc>
        <w:tc>
          <w:tcPr>
            <w:tcW w:w="1562" w:type="dxa"/>
          </w:tcPr>
          <w:p w14:paraId="575590DE" w14:textId="77777777" w:rsidR="00D3410E" w:rsidRPr="00D65686" w:rsidRDefault="00D3410E" w:rsidP="005501C3">
            <w:pPr>
              <w:jc w:val="right"/>
              <w:rPr>
                <w:rFonts w:ascii="Arial" w:hAnsi="Arial" w:cs="Arial"/>
                <w:color w:val="800080"/>
              </w:rPr>
            </w:pPr>
            <w:r w:rsidRPr="00D65686">
              <w:rPr>
                <w:rFonts w:ascii="Arial" w:hAnsi="Arial" w:cs="Arial"/>
                <w:color w:val="800080"/>
              </w:rPr>
              <w:t>32 kPa</w:t>
            </w:r>
          </w:p>
        </w:tc>
        <w:tc>
          <w:tcPr>
            <w:tcW w:w="1614" w:type="dxa"/>
          </w:tcPr>
          <w:p w14:paraId="08A37190" w14:textId="77777777" w:rsidR="00D3410E" w:rsidRPr="00D65686" w:rsidRDefault="00D3410E" w:rsidP="005501C3">
            <w:pPr>
              <w:jc w:val="right"/>
              <w:rPr>
                <w:rFonts w:ascii="Arial" w:hAnsi="Arial" w:cs="Arial"/>
                <w:color w:val="0000FF"/>
              </w:rPr>
            </w:pPr>
            <w:r w:rsidRPr="00D65686">
              <w:rPr>
                <w:rFonts w:ascii="Arial" w:hAnsi="Arial" w:cs="Arial"/>
                <w:color w:val="0000FF"/>
              </w:rPr>
              <w:t>32 kPa</w:t>
            </w:r>
          </w:p>
        </w:tc>
      </w:tr>
      <w:tr w:rsidR="00D3410E" w14:paraId="6EE7720E" w14:textId="77777777" w:rsidTr="00147B81">
        <w:tc>
          <w:tcPr>
            <w:tcW w:w="4127" w:type="dxa"/>
          </w:tcPr>
          <w:p w14:paraId="50428B89" w14:textId="77777777" w:rsidR="00D3410E" w:rsidRPr="007A797D" w:rsidRDefault="00D3410E" w:rsidP="005501C3">
            <w:pPr>
              <w:rPr>
                <w:rFonts w:ascii="Arial" w:hAnsi="Arial" w:cs="Arial"/>
              </w:rPr>
            </w:pPr>
            <w:r w:rsidRPr="007A797D">
              <w:rPr>
                <w:rFonts w:ascii="Arial" w:hAnsi="Arial" w:cs="Arial"/>
              </w:rPr>
              <w:t>Max dynamic pressure: Payload Doors open</w:t>
            </w:r>
          </w:p>
        </w:tc>
        <w:tc>
          <w:tcPr>
            <w:tcW w:w="1625" w:type="dxa"/>
          </w:tcPr>
          <w:p w14:paraId="23EFE45C" w14:textId="77777777" w:rsidR="00D3410E" w:rsidRPr="002B5644" w:rsidRDefault="00D3410E" w:rsidP="005501C3">
            <w:pPr>
              <w:jc w:val="right"/>
              <w:rPr>
                <w:rFonts w:ascii="Arial" w:hAnsi="Arial" w:cs="Arial"/>
                <w:color w:val="339966"/>
              </w:rPr>
            </w:pPr>
            <w:r>
              <w:rPr>
                <w:rFonts w:ascii="Arial" w:hAnsi="Arial" w:cs="Arial"/>
                <w:color w:val="339966"/>
              </w:rPr>
              <w:t>N/A</w:t>
            </w:r>
          </w:p>
        </w:tc>
        <w:tc>
          <w:tcPr>
            <w:tcW w:w="1562" w:type="dxa"/>
          </w:tcPr>
          <w:p w14:paraId="45185757" w14:textId="77777777" w:rsidR="00D3410E" w:rsidRPr="00D65686" w:rsidRDefault="00D3410E" w:rsidP="005501C3">
            <w:pPr>
              <w:jc w:val="right"/>
              <w:rPr>
                <w:rFonts w:ascii="Arial" w:hAnsi="Arial" w:cs="Arial"/>
                <w:color w:val="800080"/>
              </w:rPr>
            </w:pPr>
            <w:r w:rsidRPr="00D65686">
              <w:rPr>
                <w:rFonts w:ascii="Arial" w:hAnsi="Arial" w:cs="Arial"/>
                <w:color w:val="800080"/>
              </w:rPr>
              <w:t>36 kPa</w:t>
            </w:r>
          </w:p>
        </w:tc>
        <w:tc>
          <w:tcPr>
            <w:tcW w:w="1614" w:type="dxa"/>
          </w:tcPr>
          <w:p w14:paraId="51DB8E1B" w14:textId="77777777" w:rsidR="00D3410E" w:rsidRPr="00D65686" w:rsidRDefault="00D3410E" w:rsidP="005501C3">
            <w:pPr>
              <w:jc w:val="right"/>
              <w:rPr>
                <w:rFonts w:ascii="Arial" w:hAnsi="Arial" w:cs="Arial"/>
                <w:color w:val="0000FF"/>
              </w:rPr>
            </w:pPr>
            <w:r w:rsidRPr="00D65686">
              <w:rPr>
                <w:rFonts w:ascii="Arial" w:hAnsi="Arial" w:cs="Arial"/>
                <w:color w:val="0000FF"/>
              </w:rPr>
              <w:t>36 kPa</w:t>
            </w:r>
          </w:p>
        </w:tc>
      </w:tr>
      <w:tr w:rsidR="00D3410E" w14:paraId="0CC28212" w14:textId="77777777" w:rsidTr="00147B81">
        <w:tc>
          <w:tcPr>
            <w:tcW w:w="4127" w:type="dxa"/>
          </w:tcPr>
          <w:p w14:paraId="400F7188" w14:textId="77777777" w:rsidR="00D3410E" w:rsidRPr="007A797D" w:rsidRDefault="00D3410E" w:rsidP="005501C3">
            <w:pPr>
              <w:rPr>
                <w:rFonts w:ascii="Arial" w:hAnsi="Arial" w:cs="Arial"/>
              </w:rPr>
            </w:pPr>
            <w:r w:rsidRPr="007A797D">
              <w:rPr>
                <w:rFonts w:ascii="Arial" w:hAnsi="Arial" w:cs="Arial"/>
              </w:rPr>
              <w:t>Max dynamic pressure: Landing Gear deployed</w:t>
            </w:r>
          </w:p>
        </w:tc>
        <w:tc>
          <w:tcPr>
            <w:tcW w:w="1625" w:type="dxa"/>
          </w:tcPr>
          <w:p w14:paraId="2B833E5B" w14:textId="77777777" w:rsidR="00D3410E" w:rsidRPr="002B5644" w:rsidRDefault="00D3410E" w:rsidP="005501C3">
            <w:pPr>
              <w:jc w:val="right"/>
              <w:rPr>
                <w:rFonts w:ascii="Arial" w:hAnsi="Arial" w:cs="Arial"/>
                <w:color w:val="339966"/>
              </w:rPr>
            </w:pPr>
            <w:r w:rsidRPr="002B5644">
              <w:rPr>
                <w:rFonts w:ascii="Arial" w:hAnsi="Arial" w:cs="Arial"/>
                <w:color w:val="339966"/>
              </w:rPr>
              <w:t>39 kPa</w:t>
            </w:r>
          </w:p>
        </w:tc>
        <w:tc>
          <w:tcPr>
            <w:tcW w:w="1562" w:type="dxa"/>
          </w:tcPr>
          <w:p w14:paraId="64FBFBA1" w14:textId="77777777" w:rsidR="00D3410E" w:rsidRPr="00D65686" w:rsidRDefault="00D3410E" w:rsidP="005501C3">
            <w:pPr>
              <w:jc w:val="right"/>
              <w:rPr>
                <w:rFonts w:ascii="Arial" w:hAnsi="Arial" w:cs="Arial"/>
                <w:color w:val="800080"/>
              </w:rPr>
            </w:pPr>
            <w:r w:rsidRPr="00D65686">
              <w:rPr>
                <w:rFonts w:ascii="Arial" w:hAnsi="Arial" w:cs="Arial"/>
                <w:color w:val="800080"/>
              </w:rPr>
              <w:t>39 kPa</w:t>
            </w:r>
          </w:p>
        </w:tc>
        <w:tc>
          <w:tcPr>
            <w:tcW w:w="1614" w:type="dxa"/>
          </w:tcPr>
          <w:p w14:paraId="31F12FC6" w14:textId="77777777" w:rsidR="00D3410E" w:rsidRPr="00D65686" w:rsidRDefault="00D3410E" w:rsidP="005501C3">
            <w:pPr>
              <w:jc w:val="right"/>
              <w:rPr>
                <w:rFonts w:ascii="Arial" w:hAnsi="Arial" w:cs="Arial"/>
                <w:color w:val="0000FF"/>
              </w:rPr>
            </w:pPr>
            <w:r w:rsidRPr="00D65686">
              <w:rPr>
                <w:rFonts w:ascii="Arial" w:hAnsi="Arial" w:cs="Arial"/>
                <w:color w:val="0000FF"/>
              </w:rPr>
              <w:t>39 kPa</w:t>
            </w:r>
          </w:p>
        </w:tc>
      </w:tr>
      <w:tr w:rsidR="00D3410E" w14:paraId="3F90DEBB" w14:textId="77777777" w:rsidTr="00147B81">
        <w:tc>
          <w:tcPr>
            <w:tcW w:w="4127" w:type="dxa"/>
          </w:tcPr>
          <w:p w14:paraId="1D04966D" w14:textId="77777777" w:rsidR="00D3410E" w:rsidRPr="007A797D" w:rsidRDefault="00D3410E" w:rsidP="005501C3">
            <w:pPr>
              <w:rPr>
                <w:rFonts w:ascii="Arial" w:hAnsi="Arial" w:cs="Arial"/>
              </w:rPr>
            </w:pPr>
            <w:r w:rsidRPr="007A797D">
              <w:rPr>
                <w:rFonts w:ascii="Arial" w:hAnsi="Arial" w:cs="Arial"/>
              </w:rPr>
              <w:t>Max dynamic pressure: Retro Doors deployed</w:t>
            </w:r>
          </w:p>
        </w:tc>
        <w:tc>
          <w:tcPr>
            <w:tcW w:w="1625" w:type="dxa"/>
          </w:tcPr>
          <w:p w14:paraId="540B9BAE" w14:textId="77777777" w:rsidR="00D3410E" w:rsidRPr="002B5644" w:rsidRDefault="00D3410E" w:rsidP="005501C3">
            <w:pPr>
              <w:jc w:val="right"/>
              <w:rPr>
                <w:rFonts w:ascii="Arial" w:hAnsi="Arial" w:cs="Arial"/>
                <w:color w:val="339966"/>
              </w:rPr>
            </w:pPr>
            <w:r w:rsidRPr="002B5644">
              <w:rPr>
                <w:rFonts w:ascii="Arial" w:hAnsi="Arial" w:cs="Arial"/>
                <w:color w:val="339966"/>
              </w:rPr>
              <w:t>41 kPa</w:t>
            </w:r>
          </w:p>
        </w:tc>
        <w:tc>
          <w:tcPr>
            <w:tcW w:w="1562" w:type="dxa"/>
          </w:tcPr>
          <w:p w14:paraId="5C603202" w14:textId="77777777" w:rsidR="00D3410E" w:rsidRPr="00D65686" w:rsidRDefault="00D3410E" w:rsidP="005501C3">
            <w:pPr>
              <w:jc w:val="right"/>
              <w:rPr>
                <w:rFonts w:ascii="Arial" w:hAnsi="Arial" w:cs="Arial"/>
                <w:color w:val="800080"/>
              </w:rPr>
            </w:pPr>
            <w:r w:rsidRPr="00D65686">
              <w:rPr>
                <w:rFonts w:ascii="Arial" w:hAnsi="Arial" w:cs="Arial"/>
                <w:color w:val="800080"/>
              </w:rPr>
              <w:t>41 kPa</w:t>
            </w:r>
          </w:p>
        </w:tc>
        <w:tc>
          <w:tcPr>
            <w:tcW w:w="1614" w:type="dxa"/>
          </w:tcPr>
          <w:p w14:paraId="716B61B9" w14:textId="77777777" w:rsidR="00D3410E" w:rsidRPr="00D65686" w:rsidRDefault="00D3410E" w:rsidP="005501C3">
            <w:pPr>
              <w:jc w:val="right"/>
              <w:rPr>
                <w:rFonts w:ascii="Arial" w:hAnsi="Arial" w:cs="Arial"/>
                <w:color w:val="0000FF"/>
              </w:rPr>
            </w:pPr>
            <w:r w:rsidRPr="00D65686">
              <w:rPr>
                <w:rFonts w:ascii="Arial" w:hAnsi="Arial" w:cs="Arial"/>
                <w:color w:val="0000FF"/>
              </w:rPr>
              <w:t>41 kPa</w:t>
            </w:r>
          </w:p>
        </w:tc>
      </w:tr>
      <w:tr w:rsidR="00D3410E" w14:paraId="78497124" w14:textId="77777777" w:rsidTr="00147B81">
        <w:tc>
          <w:tcPr>
            <w:tcW w:w="4127" w:type="dxa"/>
          </w:tcPr>
          <w:p w14:paraId="33BD94C2" w14:textId="77777777" w:rsidR="00D3410E" w:rsidRPr="007A797D" w:rsidRDefault="00D3410E" w:rsidP="005501C3">
            <w:pPr>
              <w:rPr>
                <w:rFonts w:ascii="Arial" w:hAnsi="Arial" w:cs="Arial"/>
              </w:rPr>
            </w:pPr>
            <w:r w:rsidRPr="007A797D">
              <w:rPr>
                <w:rFonts w:ascii="Arial" w:hAnsi="Arial" w:cs="Arial"/>
              </w:rPr>
              <w:t>Hull Thermal Failure at temperature limit (single surface)</w:t>
            </w:r>
          </w:p>
        </w:tc>
        <w:tc>
          <w:tcPr>
            <w:tcW w:w="1625" w:type="dxa"/>
          </w:tcPr>
          <w:p w14:paraId="0B00B4BD" w14:textId="77777777" w:rsidR="00D3410E" w:rsidRPr="002B5644" w:rsidRDefault="00D3410E" w:rsidP="005501C3">
            <w:pPr>
              <w:jc w:val="right"/>
              <w:rPr>
                <w:rFonts w:ascii="Arial" w:hAnsi="Arial" w:cs="Arial"/>
                <w:color w:val="339966"/>
              </w:rPr>
            </w:pPr>
            <w:r w:rsidRPr="002B5644">
              <w:rPr>
                <w:rFonts w:ascii="Arial" w:hAnsi="Arial" w:cs="Arial"/>
                <w:color w:val="339966"/>
              </w:rPr>
              <w:t>~8 seconds (typical)</w:t>
            </w:r>
          </w:p>
        </w:tc>
        <w:tc>
          <w:tcPr>
            <w:tcW w:w="1562" w:type="dxa"/>
          </w:tcPr>
          <w:p w14:paraId="35227D78" w14:textId="77777777" w:rsidR="00D3410E" w:rsidRPr="00D65686" w:rsidRDefault="00D3410E" w:rsidP="005501C3">
            <w:pPr>
              <w:jc w:val="right"/>
              <w:rPr>
                <w:rFonts w:ascii="Arial" w:hAnsi="Arial" w:cs="Arial"/>
                <w:color w:val="800080"/>
              </w:rPr>
            </w:pPr>
            <w:r w:rsidRPr="00D65686">
              <w:rPr>
                <w:rFonts w:ascii="Arial" w:hAnsi="Arial" w:cs="Arial"/>
                <w:color w:val="800080"/>
              </w:rPr>
              <w:t>~8 seconds (typical)</w:t>
            </w:r>
          </w:p>
        </w:tc>
        <w:tc>
          <w:tcPr>
            <w:tcW w:w="1614" w:type="dxa"/>
          </w:tcPr>
          <w:p w14:paraId="07343106" w14:textId="77777777" w:rsidR="00D3410E" w:rsidRPr="00D65686" w:rsidRDefault="00D3410E" w:rsidP="005501C3">
            <w:pPr>
              <w:jc w:val="right"/>
              <w:rPr>
                <w:rFonts w:ascii="Arial" w:hAnsi="Arial" w:cs="Arial"/>
                <w:color w:val="0000FF"/>
              </w:rPr>
            </w:pPr>
            <w:r w:rsidRPr="00D65686">
              <w:rPr>
                <w:rFonts w:ascii="Arial" w:hAnsi="Arial" w:cs="Arial"/>
                <w:color w:val="0000FF"/>
              </w:rPr>
              <w:t>~8 seconds (typical)</w:t>
            </w:r>
          </w:p>
        </w:tc>
      </w:tr>
      <w:tr w:rsidR="00D3410E" w14:paraId="54314016" w14:textId="77777777" w:rsidTr="00147B81">
        <w:tc>
          <w:tcPr>
            <w:tcW w:w="4127" w:type="dxa"/>
          </w:tcPr>
          <w:p w14:paraId="34867A99" w14:textId="77777777" w:rsidR="00D3410E" w:rsidRPr="007A797D" w:rsidRDefault="00D3410E" w:rsidP="005501C3">
            <w:pPr>
              <w:keepNext/>
              <w:keepLines/>
              <w:rPr>
                <w:rFonts w:ascii="Arial" w:hAnsi="Arial" w:cs="Arial"/>
              </w:rPr>
            </w:pPr>
            <w:r w:rsidRPr="007A797D">
              <w:rPr>
                <w:rFonts w:ascii="Arial" w:hAnsi="Arial" w:cs="Arial"/>
              </w:rPr>
              <w:t xml:space="preserve">Max surface heating: NOSECONE </w:t>
            </w:r>
          </w:p>
        </w:tc>
        <w:tc>
          <w:tcPr>
            <w:tcW w:w="1625" w:type="dxa"/>
          </w:tcPr>
          <w:p w14:paraId="261A17A0"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2840 C</w:t>
            </w:r>
          </w:p>
          <w:p w14:paraId="52091902" w14:textId="77777777" w:rsidR="00D3410E" w:rsidRPr="002B5644" w:rsidRDefault="00D3410E" w:rsidP="005501C3">
            <w:pPr>
              <w:keepNext/>
              <w:keepLines/>
              <w:jc w:val="right"/>
              <w:rPr>
                <w:rFonts w:ascii="Arial" w:hAnsi="Arial" w:cs="Arial"/>
                <w:color w:val="339966"/>
              </w:rPr>
            </w:pPr>
            <w:r w:rsidRPr="002B5644">
              <w:rPr>
                <w:rFonts w:ascii="Arial" w:hAnsi="Arial" w:cs="Arial"/>
                <w:color w:val="339966"/>
              </w:rPr>
              <w:t xml:space="preserve">  (5144 F)</w:t>
            </w:r>
          </w:p>
        </w:tc>
        <w:tc>
          <w:tcPr>
            <w:tcW w:w="1562" w:type="dxa"/>
          </w:tcPr>
          <w:p w14:paraId="4211514C"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2840 C</w:t>
            </w:r>
          </w:p>
          <w:p w14:paraId="2D6895D8" w14:textId="77777777" w:rsidR="00D3410E" w:rsidRPr="00D65686" w:rsidRDefault="00D3410E" w:rsidP="005501C3">
            <w:pPr>
              <w:keepNext/>
              <w:keepLines/>
              <w:jc w:val="right"/>
              <w:rPr>
                <w:rFonts w:ascii="Arial" w:hAnsi="Arial" w:cs="Arial"/>
                <w:color w:val="800080"/>
              </w:rPr>
            </w:pPr>
            <w:r w:rsidRPr="00D65686">
              <w:rPr>
                <w:rFonts w:ascii="Arial" w:hAnsi="Arial" w:cs="Arial"/>
                <w:color w:val="800080"/>
              </w:rPr>
              <w:t xml:space="preserve">  (5144 F)</w:t>
            </w:r>
          </w:p>
        </w:tc>
        <w:tc>
          <w:tcPr>
            <w:tcW w:w="1614" w:type="dxa"/>
          </w:tcPr>
          <w:p w14:paraId="20495304"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2840 C</w:t>
            </w:r>
          </w:p>
          <w:p w14:paraId="3802883C" w14:textId="77777777" w:rsidR="00D3410E" w:rsidRPr="00D65686" w:rsidRDefault="00D3410E" w:rsidP="005501C3">
            <w:pPr>
              <w:keepNext/>
              <w:keepLines/>
              <w:jc w:val="right"/>
              <w:rPr>
                <w:rFonts w:ascii="Arial" w:hAnsi="Arial" w:cs="Arial"/>
                <w:color w:val="0000FF"/>
              </w:rPr>
            </w:pPr>
            <w:r w:rsidRPr="00D65686">
              <w:rPr>
                <w:rFonts w:ascii="Arial" w:hAnsi="Arial" w:cs="Arial"/>
                <w:color w:val="0000FF"/>
              </w:rPr>
              <w:t xml:space="preserve">  (5144 F)</w:t>
            </w:r>
          </w:p>
        </w:tc>
      </w:tr>
      <w:tr w:rsidR="00D3410E" w14:paraId="1FDBA2EC" w14:textId="77777777" w:rsidTr="00147B81">
        <w:tc>
          <w:tcPr>
            <w:tcW w:w="4127" w:type="dxa"/>
          </w:tcPr>
          <w:p w14:paraId="0074611D" w14:textId="77777777" w:rsidR="00D3410E" w:rsidRPr="007A797D" w:rsidRDefault="00D3410E" w:rsidP="005501C3">
            <w:pPr>
              <w:rPr>
                <w:rFonts w:ascii="Arial" w:hAnsi="Arial" w:cs="Arial"/>
              </w:rPr>
            </w:pPr>
            <w:r w:rsidRPr="007A797D">
              <w:rPr>
                <w:rFonts w:ascii="Arial" w:hAnsi="Arial" w:cs="Arial"/>
              </w:rPr>
              <w:t>Max surface heating: WINGS</w:t>
            </w:r>
          </w:p>
        </w:tc>
        <w:tc>
          <w:tcPr>
            <w:tcW w:w="1625" w:type="dxa"/>
          </w:tcPr>
          <w:p w14:paraId="0BBE5634" w14:textId="77777777" w:rsidR="00D3410E" w:rsidRPr="002B5644" w:rsidRDefault="00D3410E" w:rsidP="005501C3">
            <w:pPr>
              <w:jc w:val="right"/>
              <w:rPr>
                <w:rFonts w:ascii="Arial" w:hAnsi="Arial" w:cs="Arial"/>
                <w:color w:val="339966"/>
              </w:rPr>
            </w:pPr>
            <w:r w:rsidRPr="002B5644">
              <w:rPr>
                <w:rFonts w:ascii="Arial" w:hAnsi="Arial" w:cs="Arial"/>
                <w:color w:val="339966"/>
              </w:rPr>
              <w:t>2380 C</w:t>
            </w:r>
          </w:p>
          <w:p w14:paraId="1FFDB301"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(4316 F)</w:t>
            </w:r>
          </w:p>
        </w:tc>
        <w:tc>
          <w:tcPr>
            <w:tcW w:w="1562" w:type="dxa"/>
          </w:tcPr>
          <w:p w14:paraId="62C8EF7C" w14:textId="77777777" w:rsidR="00D3410E" w:rsidRPr="00D65686" w:rsidRDefault="00D3410E" w:rsidP="005501C3">
            <w:pPr>
              <w:jc w:val="right"/>
              <w:rPr>
                <w:rFonts w:ascii="Arial" w:hAnsi="Arial" w:cs="Arial"/>
                <w:color w:val="800080"/>
              </w:rPr>
            </w:pPr>
            <w:r w:rsidRPr="00D65686">
              <w:rPr>
                <w:rFonts w:ascii="Arial" w:hAnsi="Arial" w:cs="Arial"/>
                <w:color w:val="800080"/>
              </w:rPr>
              <w:t>2380 C</w:t>
            </w:r>
          </w:p>
          <w:p w14:paraId="5198607E"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(4316 F)</w:t>
            </w:r>
          </w:p>
        </w:tc>
        <w:tc>
          <w:tcPr>
            <w:tcW w:w="1614" w:type="dxa"/>
          </w:tcPr>
          <w:p w14:paraId="5DBAAE45" w14:textId="77777777" w:rsidR="00D3410E" w:rsidRPr="00D65686" w:rsidRDefault="00D3410E" w:rsidP="005501C3">
            <w:pPr>
              <w:jc w:val="right"/>
              <w:rPr>
                <w:rFonts w:ascii="Arial" w:hAnsi="Arial" w:cs="Arial"/>
                <w:color w:val="0000FF"/>
              </w:rPr>
            </w:pPr>
            <w:r w:rsidRPr="00D65686">
              <w:rPr>
                <w:rFonts w:ascii="Arial" w:hAnsi="Arial" w:cs="Arial"/>
                <w:color w:val="0000FF"/>
              </w:rPr>
              <w:t>2380 C</w:t>
            </w:r>
          </w:p>
          <w:p w14:paraId="5DBC6781"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(4316 F)</w:t>
            </w:r>
          </w:p>
        </w:tc>
      </w:tr>
      <w:tr w:rsidR="00D3410E" w14:paraId="310CB7C3" w14:textId="77777777" w:rsidTr="00147B81">
        <w:tc>
          <w:tcPr>
            <w:tcW w:w="4127" w:type="dxa"/>
          </w:tcPr>
          <w:p w14:paraId="4805F028" w14:textId="77777777" w:rsidR="00D3410E" w:rsidRPr="007A797D" w:rsidRDefault="00D3410E" w:rsidP="005501C3">
            <w:pPr>
              <w:rPr>
                <w:rFonts w:ascii="Arial" w:hAnsi="Arial" w:cs="Arial"/>
              </w:rPr>
            </w:pPr>
            <w:r w:rsidRPr="007A797D">
              <w:rPr>
                <w:rFonts w:ascii="Arial" w:hAnsi="Arial" w:cs="Arial"/>
              </w:rPr>
              <w:t>Max surface heating: COCKPIT</w:t>
            </w:r>
          </w:p>
        </w:tc>
        <w:tc>
          <w:tcPr>
            <w:tcW w:w="1625" w:type="dxa"/>
          </w:tcPr>
          <w:p w14:paraId="26DAFFC1" w14:textId="77777777" w:rsidR="00D3410E" w:rsidRPr="002B5644" w:rsidRDefault="00D3410E" w:rsidP="005501C3">
            <w:pPr>
              <w:jc w:val="right"/>
              <w:rPr>
                <w:rFonts w:ascii="Arial" w:hAnsi="Arial" w:cs="Arial"/>
                <w:color w:val="339966"/>
              </w:rPr>
            </w:pPr>
            <w:r w:rsidRPr="002B5644">
              <w:rPr>
                <w:rFonts w:ascii="Arial" w:hAnsi="Arial" w:cs="Arial"/>
                <w:color w:val="339966"/>
              </w:rPr>
              <w:t>1490 C</w:t>
            </w:r>
          </w:p>
          <w:p w14:paraId="3A92650F"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(2714 F)</w:t>
            </w:r>
          </w:p>
        </w:tc>
        <w:tc>
          <w:tcPr>
            <w:tcW w:w="1562" w:type="dxa"/>
          </w:tcPr>
          <w:p w14:paraId="1D3BB10A" w14:textId="77777777" w:rsidR="00D3410E" w:rsidRPr="00D65686" w:rsidRDefault="00D3410E" w:rsidP="005501C3">
            <w:pPr>
              <w:jc w:val="right"/>
              <w:rPr>
                <w:rFonts w:ascii="Arial" w:hAnsi="Arial" w:cs="Arial"/>
                <w:color w:val="800080"/>
              </w:rPr>
            </w:pPr>
            <w:r w:rsidRPr="00D65686">
              <w:rPr>
                <w:rFonts w:ascii="Arial" w:hAnsi="Arial" w:cs="Arial"/>
                <w:color w:val="800080"/>
              </w:rPr>
              <w:t>1490 C</w:t>
            </w:r>
          </w:p>
          <w:p w14:paraId="16039624"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(2714 F)</w:t>
            </w:r>
          </w:p>
        </w:tc>
        <w:tc>
          <w:tcPr>
            <w:tcW w:w="1614" w:type="dxa"/>
          </w:tcPr>
          <w:p w14:paraId="22A39DD3" w14:textId="77777777" w:rsidR="00D3410E" w:rsidRPr="00D65686" w:rsidRDefault="00D3410E" w:rsidP="005501C3">
            <w:pPr>
              <w:jc w:val="right"/>
              <w:rPr>
                <w:rFonts w:ascii="Arial" w:hAnsi="Arial" w:cs="Arial"/>
                <w:color w:val="0000FF"/>
              </w:rPr>
            </w:pPr>
            <w:r w:rsidRPr="00D65686">
              <w:rPr>
                <w:rFonts w:ascii="Arial" w:hAnsi="Arial" w:cs="Arial"/>
                <w:color w:val="0000FF"/>
              </w:rPr>
              <w:t>1490 C</w:t>
            </w:r>
          </w:p>
          <w:p w14:paraId="79EA6AB6"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(2714 F)</w:t>
            </w:r>
          </w:p>
        </w:tc>
      </w:tr>
      <w:tr w:rsidR="00D3410E" w14:paraId="324224AC" w14:textId="77777777" w:rsidTr="00147B81">
        <w:tc>
          <w:tcPr>
            <w:tcW w:w="4127" w:type="dxa"/>
          </w:tcPr>
          <w:p w14:paraId="4FF28031" w14:textId="77777777" w:rsidR="00D3410E" w:rsidRPr="007A797D" w:rsidRDefault="00D3410E" w:rsidP="005501C3">
            <w:pPr>
              <w:rPr>
                <w:rFonts w:ascii="Arial" w:hAnsi="Arial" w:cs="Arial"/>
              </w:rPr>
            </w:pPr>
            <w:r w:rsidRPr="007A797D">
              <w:rPr>
                <w:rFonts w:ascii="Arial" w:hAnsi="Arial" w:cs="Arial"/>
              </w:rPr>
              <w:t xml:space="preserve">Max surface heating: TOP </w:t>
            </w:r>
            <w:smartTag w:uri="urn:schemas-microsoft-com:office:smarttags" w:element="place">
              <w:smartTag w:uri="urn:schemas-microsoft-com:office:smarttags" w:element="City">
                <w:r w:rsidRPr="007A797D">
                  <w:rPr>
                    <w:rFonts w:ascii="Arial" w:hAnsi="Arial" w:cs="Arial"/>
                  </w:rPr>
                  <w:t>HULL</w:t>
                </w:r>
              </w:smartTag>
            </w:smartTag>
          </w:p>
        </w:tc>
        <w:tc>
          <w:tcPr>
            <w:tcW w:w="1625" w:type="dxa"/>
          </w:tcPr>
          <w:p w14:paraId="252CB52A"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1210 C </w:t>
            </w:r>
          </w:p>
          <w:p w14:paraId="3F2ECC2C" w14:textId="77777777" w:rsidR="00D3410E" w:rsidRPr="002B5644" w:rsidRDefault="00D3410E" w:rsidP="005501C3">
            <w:pPr>
              <w:jc w:val="right"/>
              <w:rPr>
                <w:rFonts w:ascii="Arial" w:hAnsi="Arial" w:cs="Arial"/>
                <w:color w:val="339966"/>
              </w:rPr>
            </w:pPr>
            <w:r w:rsidRPr="002B5644">
              <w:rPr>
                <w:rFonts w:ascii="Arial" w:hAnsi="Arial" w:cs="Arial"/>
                <w:color w:val="339966"/>
              </w:rPr>
              <w:t xml:space="preserve"> (2210 F)</w:t>
            </w:r>
          </w:p>
        </w:tc>
        <w:tc>
          <w:tcPr>
            <w:tcW w:w="1562" w:type="dxa"/>
          </w:tcPr>
          <w:p w14:paraId="015B8B81"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1210 C </w:t>
            </w:r>
          </w:p>
          <w:p w14:paraId="30038D56" w14:textId="77777777" w:rsidR="00D3410E" w:rsidRPr="00D65686" w:rsidRDefault="00D3410E" w:rsidP="005501C3">
            <w:pPr>
              <w:jc w:val="right"/>
              <w:rPr>
                <w:rFonts w:ascii="Arial" w:hAnsi="Arial" w:cs="Arial"/>
                <w:color w:val="800080"/>
              </w:rPr>
            </w:pPr>
            <w:r w:rsidRPr="00D65686">
              <w:rPr>
                <w:rFonts w:ascii="Arial" w:hAnsi="Arial" w:cs="Arial"/>
                <w:color w:val="800080"/>
              </w:rPr>
              <w:t xml:space="preserve"> (2210 F)</w:t>
            </w:r>
          </w:p>
        </w:tc>
        <w:tc>
          <w:tcPr>
            <w:tcW w:w="1614" w:type="dxa"/>
          </w:tcPr>
          <w:p w14:paraId="1351DBEF"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1210 C </w:t>
            </w:r>
          </w:p>
          <w:p w14:paraId="466F2DF0" w14:textId="77777777" w:rsidR="00D3410E" w:rsidRPr="00D65686" w:rsidRDefault="00D3410E" w:rsidP="005501C3">
            <w:pPr>
              <w:jc w:val="right"/>
              <w:rPr>
                <w:rFonts w:ascii="Arial" w:hAnsi="Arial" w:cs="Arial"/>
                <w:color w:val="0000FF"/>
              </w:rPr>
            </w:pPr>
            <w:r w:rsidRPr="00D65686">
              <w:rPr>
                <w:rFonts w:ascii="Arial" w:hAnsi="Arial" w:cs="Arial"/>
                <w:color w:val="0000FF"/>
              </w:rPr>
              <w:t xml:space="preserve"> (2210 F)</w:t>
            </w:r>
          </w:p>
        </w:tc>
      </w:tr>
      <w:tr w:rsidR="00553558" w:rsidRPr="00FC0737" w14:paraId="175BE5FE" w14:textId="77777777" w:rsidTr="00147B81">
        <w:tc>
          <w:tcPr>
            <w:tcW w:w="4127" w:type="dxa"/>
          </w:tcPr>
          <w:p w14:paraId="2E85996D" w14:textId="77777777" w:rsidR="00553558" w:rsidRPr="007A797D" w:rsidRDefault="00553558" w:rsidP="005501C3">
            <w:pPr>
              <w:keepNext/>
              <w:keepLines/>
              <w:rPr>
                <w:rFonts w:ascii="Arial" w:hAnsi="Arial" w:cs="Arial"/>
                <w:szCs w:val="20"/>
              </w:rPr>
            </w:pPr>
            <w:r w:rsidRPr="007A797D">
              <w:rPr>
                <w:rFonts w:ascii="Arial" w:hAnsi="Arial" w:cs="Arial"/>
                <w:szCs w:val="20"/>
              </w:rPr>
              <w:lastRenderedPageBreak/>
              <w:t>Empty Mass</w:t>
            </w:r>
          </w:p>
        </w:tc>
        <w:tc>
          <w:tcPr>
            <w:tcW w:w="1625" w:type="dxa"/>
          </w:tcPr>
          <w:p w14:paraId="565BB440"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12,000 kg </w:t>
            </w:r>
          </w:p>
        </w:tc>
        <w:tc>
          <w:tcPr>
            <w:tcW w:w="1562" w:type="dxa"/>
          </w:tcPr>
          <w:p w14:paraId="171EEA4C" w14:textId="77777777" w:rsidR="00553558" w:rsidRPr="00D65686" w:rsidRDefault="00FA3562" w:rsidP="00FC0737">
            <w:pPr>
              <w:jc w:val="right"/>
              <w:rPr>
                <w:rFonts w:ascii="Arial" w:hAnsi="Arial" w:cs="Arial"/>
                <w:color w:val="800080"/>
              </w:rPr>
            </w:pPr>
            <w:r>
              <w:rPr>
                <w:rFonts w:ascii="Arial" w:hAnsi="Arial" w:cs="Arial"/>
                <w:color w:val="800080"/>
              </w:rPr>
              <w:t>16,080 kg</w:t>
            </w:r>
          </w:p>
        </w:tc>
        <w:tc>
          <w:tcPr>
            <w:tcW w:w="1614" w:type="dxa"/>
          </w:tcPr>
          <w:p w14:paraId="180F206E"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266,400 kg</w:t>
            </w:r>
          </w:p>
        </w:tc>
      </w:tr>
      <w:tr w:rsidR="00553558" w:rsidRPr="00FC0737" w14:paraId="780DEA87" w14:textId="77777777" w:rsidTr="00147B81">
        <w:tc>
          <w:tcPr>
            <w:tcW w:w="4127" w:type="dxa"/>
          </w:tcPr>
          <w:p w14:paraId="3B93066F" w14:textId="77777777" w:rsidR="00553558" w:rsidRPr="007A797D" w:rsidRDefault="00553558" w:rsidP="005501C3">
            <w:pPr>
              <w:keepNext/>
              <w:keepLines/>
              <w:rPr>
                <w:rFonts w:ascii="Arial" w:hAnsi="Arial" w:cs="Arial"/>
                <w:szCs w:val="20"/>
              </w:rPr>
            </w:pPr>
            <w:r w:rsidRPr="007A797D">
              <w:rPr>
                <w:rFonts w:ascii="Arial" w:hAnsi="Arial" w:cs="Arial"/>
                <w:szCs w:val="20"/>
              </w:rPr>
              <w:t>Main Fuel Mass</w:t>
            </w:r>
          </w:p>
        </w:tc>
        <w:tc>
          <w:tcPr>
            <w:tcW w:w="1625" w:type="dxa"/>
          </w:tcPr>
          <w:p w14:paraId="126A9CE7" w14:textId="77777777" w:rsidR="00553558" w:rsidRPr="00553558" w:rsidRDefault="00553558" w:rsidP="00553558">
            <w:pPr>
              <w:jc w:val="right"/>
              <w:rPr>
                <w:rFonts w:ascii="Arial" w:hAnsi="Arial" w:cs="Arial"/>
                <w:color w:val="339966"/>
                <w:szCs w:val="20"/>
              </w:rPr>
            </w:pPr>
            <w:r w:rsidRPr="00553558">
              <w:rPr>
                <w:rFonts w:ascii="Arial" w:hAnsi="Arial" w:cs="Arial"/>
                <w:noProof/>
                <w:color w:val="339966"/>
                <w:szCs w:val="20"/>
              </w:rPr>
              <w:t>10</w:t>
            </w:r>
            <w:r w:rsidR="00EB79F2">
              <w:rPr>
                <w:rFonts w:ascii="Arial" w:hAnsi="Arial" w:cs="Arial"/>
                <w:noProof/>
                <w:color w:val="339966"/>
                <w:szCs w:val="20"/>
              </w:rPr>
              <w:t>,</w:t>
            </w:r>
            <w:r w:rsidRPr="00553558">
              <w:rPr>
                <w:rFonts w:ascii="Arial" w:hAnsi="Arial" w:cs="Arial"/>
                <w:noProof/>
                <w:color w:val="339966"/>
                <w:szCs w:val="20"/>
              </w:rPr>
              <w:t xml:space="preserve">400 kg </w:t>
            </w:r>
          </w:p>
        </w:tc>
        <w:tc>
          <w:tcPr>
            <w:tcW w:w="1562" w:type="dxa"/>
          </w:tcPr>
          <w:p w14:paraId="1F1215D3" w14:textId="77777777" w:rsidR="00553558" w:rsidRPr="00D65686" w:rsidRDefault="00EB79F2" w:rsidP="00FC0737">
            <w:pPr>
              <w:jc w:val="right"/>
              <w:rPr>
                <w:rFonts w:ascii="Arial" w:hAnsi="Arial" w:cs="Arial"/>
                <w:color w:val="800080"/>
              </w:rPr>
            </w:pPr>
            <w:r>
              <w:rPr>
                <w:rFonts w:ascii="Arial" w:hAnsi="Arial" w:cs="Arial"/>
                <w:color w:val="800080"/>
              </w:rPr>
              <w:t>13,396 kg</w:t>
            </w:r>
          </w:p>
        </w:tc>
        <w:tc>
          <w:tcPr>
            <w:tcW w:w="1614" w:type="dxa"/>
          </w:tcPr>
          <w:p w14:paraId="13DBF335"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noProof/>
                <w:color w:val="0000FF"/>
                <w:szCs w:val="20"/>
              </w:rPr>
              <w:t>230,880 kg</w:t>
            </w:r>
          </w:p>
        </w:tc>
      </w:tr>
      <w:tr w:rsidR="00553558" w:rsidRPr="00FC0737" w14:paraId="6FAB0E07" w14:textId="77777777" w:rsidTr="00147B81">
        <w:tc>
          <w:tcPr>
            <w:tcW w:w="4127" w:type="dxa"/>
          </w:tcPr>
          <w:p w14:paraId="48EB38AD" w14:textId="77777777" w:rsidR="00553558" w:rsidRPr="007A797D" w:rsidRDefault="00553558" w:rsidP="005501C3">
            <w:pPr>
              <w:keepNext/>
              <w:keepLines/>
              <w:rPr>
                <w:rFonts w:ascii="Arial" w:hAnsi="Arial" w:cs="Arial"/>
                <w:szCs w:val="20"/>
              </w:rPr>
            </w:pPr>
            <w:r w:rsidRPr="007A797D">
              <w:rPr>
                <w:rFonts w:ascii="Arial" w:hAnsi="Arial" w:cs="Arial"/>
                <w:szCs w:val="20"/>
              </w:rPr>
              <w:t>RCS Fuel Mass</w:t>
            </w:r>
          </w:p>
        </w:tc>
        <w:tc>
          <w:tcPr>
            <w:tcW w:w="1625" w:type="dxa"/>
          </w:tcPr>
          <w:p w14:paraId="02EA139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600 kg</w:t>
            </w:r>
          </w:p>
        </w:tc>
        <w:tc>
          <w:tcPr>
            <w:tcW w:w="1562" w:type="dxa"/>
          </w:tcPr>
          <w:p w14:paraId="68FEAABF" w14:textId="77777777" w:rsidR="00553558" w:rsidRPr="00D65686" w:rsidRDefault="00334DFB" w:rsidP="00FC0737">
            <w:pPr>
              <w:jc w:val="right"/>
              <w:rPr>
                <w:rFonts w:ascii="Arial" w:hAnsi="Arial" w:cs="Arial"/>
                <w:color w:val="800080"/>
              </w:rPr>
            </w:pPr>
            <w:r>
              <w:rPr>
                <w:rFonts w:ascii="Arial" w:hAnsi="Arial" w:cs="Arial"/>
                <w:color w:val="800080"/>
              </w:rPr>
              <w:t>804 kg</w:t>
            </w:r>
          </w:p>
        </w:tc>
        <w:tc>
          <w:tcPr>
            <w:tcW w:w="1614" w:type="dxa"/>
          </w:tcPr>
          <w:p w14:paraId="0CE95D4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13,320 kg</w:t>
            </w:r>
          </w:p>
        </w:tc>
      </w:tr>
      <w:tr w:rsidR="00553558" w:rsidRPr="00FC0737" w14:paraId="0BE85376" w14:textId="77777777" w:rsidTr="00147B81">
        <w:tc>
          <w:tcPr>
            <w:tcW w:w="4127" w:type="dxa"/>
          </w:tcPr>
          <w:p w14:paraId="10462213" w14:textId="77777777" w:rsidR="00553558" w:rsidRPr="007A797D" w:rsidRDefault="00553558" w:rsidP="005501C3">
            <w:pPr>
              <w:keepNext/>
              <w:keepLines/>
              <w:rPr>
                <w:rFonts w:ascii="Arial" w:hAnsi="Arial" w:cs="Arial"/>
                <w:szCs w:val="20"/>
              </w:rPr>
            </w:pPr>
            <w:r w:rsidRPr="007A797D">
              <w:rPr>
                <w:rFonts w:ascii="Arial" w:hAnsi="Arial" w:cs="Arial"/>
                <w:szCs w:val="20"/>
              </w:rPr>
              <w:t>SCRAM Fuel Mass</w:t>
            </w:r>
          </w:p>
        </w:tc>
        <w:tc>
          <w:tcPr>
            <w:tcW w:w="1625" w:type="dxa"/>
          </w:tcPr>
          <w:p w14:paraId="6D95EC5F"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2</w:t>
            </w:r>
            <w:r w:rsidR="00EB79F2">
              <w:rPr>
                <w:rFonts w:ascii="Arial" w:hAnsi="Arial" w:cs="Arial"/>
                <w:color w:val="339966"/>
                <w:szCs w:val="20"/>
              </w:rPr>
              <w:t>,</w:t>
            </w:r>
            <w:r w:rsidRPr="00553558">
              <w:rPr>
                <w:rFonts w:ascii="Arial" w:hAnsi="Arial" w:cs="Arial"/>
                <w:color w:val="339966"/>
                <w:szCs w:val="20"/>
              </w:rPr>
              <w:t>500 kg</w:t>
            </w:r>
          </w:p>
        </w:tc>
        <w:tc>
          <w:tcPr>
            <w:tcW w:w="1562" w:type="dxa"/>
          </w:tcPr>
          <w:p w14:paraId="2B99DE91" w14:textId="77777777" w:rsidR="00553558" w:rsidRPr="00D65686" w:rsidRDefault="006F1FEB" w:rsidP="00FC0737">
            <w:pPr>
              <w:jc w:val="right"/>
              <w:rPr>
                <w:rFonts w:ascii="Arial" w:hAnsi="Arial" w:cs="Arial"/>
                <w:color w:val="800080"/>
              </w:rPr>
            </w:pPr>
            <w:r>
              <w:rPr>
                <w:rFonts w:ascii="Arial" w:hAnsi="Arial" w:cs="Arial"/>
                <w:color w:val="800080"/>
              </w:rPr>
              <w:t>3,350 kg</w:t>
            </w:r>
          </w:p>
        </w:tc>
        <w:tc>
          <w:tcPr>
            <w:tcW w:w="1614" w:type="dxa"/>
          </w:tcPr>
          <w:p w14:paraId="48FC2370"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55,500 kg</w:t>
            </w:r>
          </w:p>
        </w:tc>
      </w:tr>
      <w:tr w:rsidR="00553558" w:rsidRPr="00FC0737" w14:paraId="3D9CCF90" w14:textId="77777777" w:rsidTr="00147B81">
        <w:tc>
          <w:tcPr>
            <w:tcW w:w="4127" w:type="dxa"/>
          </w:tcPr>
          <w:p w14:paraId="6AD68C30" w14:textId="77777777" w:rsidR="00553558" w:rsidRPr="007A797D" w:rsidRDefault="00553558" w:rsidP="005501C3">
            <w:pPr>
              <w:keepNext/>
              <w:keepLines/>
              <w:rPr>
                <w:rFonts w:ascii="Arial" w:hAnsi="Arial" w:cs="Arial"/>
                <w:szCs w:val="20"/>
              </w:rPr>
            </w:pPr>
            <w:r w:rsidRPr="007A797D">
              <w:rPr>
                <w:rFonts w:ascii="Arial" w:hAnsi="Arial" w:cs="Arial"/>
                <w:szCs w:val="20"/>
              </w:rPr>
              <w:t>APU Fuel Mass</w:t>
            </w:r>
          </w:p>
        </w:tc>
        <w:tc>
          <w:tcPr>
            <w:tcW w:w="1625" w:type="dxa"/>
          </w:tcPr>
          <w:p w14:paraId="43CD01BA"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200 kg </w:t>
            </w:r>
          </w:p>
        </w:tc>
        <w:tc>
          <w:tcPr>
            <w:tcW w:w="1562" w:type="dxa"/>
          </w:tcPr>
          <w:p w14:paraId="2AC812D0" w14:textId="77777777" w:rsidR="00553558" w:rsidRPr="00D65686" w:rsidRDefault="004E50D8" w:rsidP="00FC0737">
            <w:pPr>
              <w:jc w:val="right"/>
              <w:rPr>
                <w:rFonts w:ascii="Arial" w:hAnsi="Arial" w:cs="Arial"/>
                <w:color w:val="800080"/>
              </w:rPr>
            </w:pPr>
            <w:r>
              <w:rPr>
                <w:rFonts w:ascii="Arial" w:hAnsi="Arial" w:cs="Arial"/>
                <w:color w:val="800080"/>
              </w:rPr>
              <w:t>268 kg</w:t>
            </w:r>
          </w:p>
        </w:tc>
        <w:tc>
          <w:tcPr>
            <w:tcW w:w="1614" w:type="dxa"/>
          </w:tcPr>
          <w:p w14:paraId="5886920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4,440 kg</w:t>
            </w:r>
          </w:p>
        </w:tc>
      </w:tr>
      <w:tr w:rsidR="00553558" w:rsidRPr="00FC0737" w14:paraId="0DD3FEB7" w14:textId="77777777" w:rsidTr="00147B81">
        <w:tc>
          <w:tcPr>
            <w:tcW w:w="4127" w:type="dxa"/>
          </w:tcPr>
          <w:p w14:paraId="43D3A9E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LOX Mass </w:t>
            </w:r>
            <w:r w:rsidRPr="007A797D">
              <w:rPr>
                <w:rStyle w:val="FootnoteReference"/>
                <w:rFonts w:ascii="Arial" w:hAnsi="Arial" w:cs="Arial"/>
                <w:szCs w:val="20"/>
              </w:rPr>
              <w:footnoteReference w:id="5"/>
            </w:r>
            <w:r w:rsidRPr="007A797D">
              <w:rPr>
                <w:rFonts w:ascii="Arial" w:hAnsi="Arial" w:cs="Arial"/>
                <w:szCs w:val="20"/>
              </w:rPr>
              <w:t xml:space="preserve">  </w:t>
            </w:r>
            <w:r w:rsidRPr="007A797D">
              <w:rPr>
                <w:rFonts w:ascii="Arial" w:hAnsi="Arial" w:cs="Arial"/>
                <w:i/>
                <w:szCs w:val="20"/>
              </w:rPr>
              <w:t>(see footnote)</w:t>
            </w:r>
          </w:p>
        </w:tc>
        <w:tc>
          <w:tcPr>
            <w:tcW w:w="1625" w:type="dxa"/>
          </w:tcPr>
          <w:p w14:paraId="2A2A77B6"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65 kg (7 days) to </w:t>
            </w:r>
            <w:r w:rsidRPr="00553558">
              <w:rPr>
                <w:rFonts w:ascii="Arial" w:hAnsi="Arial" w:cs="Arial"/>
                <w:color w:val="339966"/>
              </w:rPr>
              <w:t xml:space="preserve">3389 </w:t>
            </w:r>
            <w:r w:rsidRPr="00553558">
              <w:rPr>
                <w:rFonts w:ascii="Arial" w:hAnsi="Arial" w:cs="Arial"/>
                <w:color w:val="339966"/>
                <w:szCs w:val="20"/>
              </w:rPr>
              <w:t>kg (5 years)</w:t>
            </w:r>
          </w:p>
        </w:tc>
        <w:tc>
          <w:tcPr>
            <w:tcW w:w="1562" w:type="dxa"/>
          </w:tcPr>
          <w:p w14:paraId="3A3F44B4" w14:textId="77777777" w:rsidR="00553558" w:rsidRPr="00D65686" w:rsidRDefault="005C34E4" w:rsidP="005C34E4">
            <w:pPr>
              <w:jc w:val="right"/>
              <w:rPr>
                <w:rFonts w:ascii="Arial" w:hAnsi="Arial" w:cs="Arial"/>
                <w:color w:val="800080"/>
              </w:rPr>
            </w:pPr>
            <w:r>
              <w:rPr>
                <w:rFonts w:ascii="Arial" w:hAnsi="Arial" w:cs="Arial"/>
                <w:color w:val="800080"/>
              </w:rPr>
              <w:t xml:space="preserve">182 kg (7 </w:t>
            </w:r>
            <w:r w:rsidR="0099372D">
              <w:rPr>
                <w:rFonts w:ascii="Arial" w:hAnsi="Arial" w:cs="Arial"/>
                <w:color w:val="800080"/>
              </w:rPr>
              <w:t>days) to 47,438 kg (5 years)</w:t>
            </w:r>
          </w:p>
        </w:tc>
        <w:tc>
          <w:tcPr>
            <w:tcW w:w="1614" w:type="dxa"/>
          </w:tcPr>
          <w:p w14:paraId="283B811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234 kg (7 days) to </w:t>
            </w:r>
            <w:r w:rsidRPr="00FC0737">
              <w:rPr>
                <w:rFonts w:ascii="Arial" w:hAnsi="Arial" w:cs="Arial"/>
                <w:color w:val="0000FF"/>
              </w:rPr>
              <w:t xml:space="preserve">60,991 </w:t>
            </w:r>
            <w:r w:rsidRPr="00FC0737">
              <w:rPr>
                <w:rFonts w:ascii="Arial" w:hAnsi="Arial" w:cs="Arial"/>
                <w:color w:val="0000FF"/>
                <w:szCs w:val="20"/>
              </w:rPr>
              <w:t>kg (5 years)</w:t>
            </w:r>
          </w:p>
        </w:tc>
      </w:tr>
      <w:tr w:rsidR="00553558" w:rsidRPr="00FC0737" w14:paraId="5084A057" w14:textId="77777777" w:rsidTr="00147B81">
        <w:tc>
          <w:tcPr>
            <w:tcW w:w="4127" w:type="dxa"/>
          </w:tcPr>
          <w:p w14:paraId="18DF5E2B" w14:textId="77777777" w:rsidR="00553558" w:rsidRPr="007A797D" w:rsidRDefault="00553558" w:rsidP="005501C3">
            <w:pPr>
              <w:keepNext/>
              <w:keepLines/>
              <w:rPr>
                <w:rFonts w:ascii="Arial" w:hAnsi="Arial" w:cs="Arial"/>
                <w:szCs w:val="20"/>
              </w:rPr>
            </w:pPr>
            <w:r w:rsidRPr="007A797D">
              <w:rPr>
                <w:rFonts w:ascii="Arial" w:hAnsi="Arial" w:cs="Arial"/>
                <w:szCs w:val="20"/>
              </w:rPr>
              <w:t xml:space="preserve">Fully Loaded Mass w/14-day LOX and </w:t>
            </w:r>
            <w:r w:rsidR="000F1164">
              <w:rPr>
                <w:rFonts w:ascii="Arial" w:hAnsi="Arial" w:cs="Arial"/>
                <w:szCs w:val="20"/>
              </w:rPr>
              <w:t>full</w:t>
            </w:r>
            <w:r w:rsidRPr="007A797D">
              <w:rPr>
                <w:rFonts w:ascii="Arial" w:hAnsi="Arial" w:cs="Arial"/>
                <w:szCs w:val="20"/>
              </w:rPr>
              <w:t xml:space="preserve"> crew </w:t>
            </w:r>
            <w:r w:rsidR="000F1164">
              <w:rPr>
                <w:rFonts w:ascii="Arial" w:hAnsi="Arial" w:cs="Arial"/>
                <w:szCs w:val="20"/>
              </w:rPr>
              <w:t xml:space="preserve">complement </w:t>
            </w:r>
            <w:r w:rsidRPr="007A797D">
              <w:rPr>
                <w:rFonts w:ascii="Arial" w:hAnsi="Arial" w:cs="Arial"/>
                <w:szCs w:val="20"/>
              </w:rPr>
              <w:t>(no cargo)</w:t>
            </w:r>
          </w:p>
        </w:tc>
        <w:tc>
          <w:tcPr>
            <w:tcW w:w="1625" w:type="dxa"/>
          </w:tcPr>
          <w:p w14:paraId="4C2C4720" w14:textId="77777777" w:rsidR="00553558" w:rsidRPr="00553558" w:rsidRDefault="00553558" w:rsidP="00553558">
            <w:pPr>
              <w:jc w:val="right"/>
              <w:rPr>
                <w:rFonts w:ascii="Arial" w:hAnsi="Arial" w:cs="Arial"/>
                <w:color w:val="339966"/>
                <w:szCs w:val="20"/>
              </w:rPr>
            </w:pPr>
            <w:r w:rsidRPr="00553558">
              <w:rPr>
                <w:rFonts w:ascii="Arial" w:hAnsi="Arial" w:cs="Arial"/>
                <w:bCs/>
                <w:color w:val="339966"/>
                <w:szCs w:val="20"/>
              </w:rPr>
              <w:t xml:space="preserve">26,254 kg </w:t>
            </w:r>
          </w:p>
        </w:tc>
        <w:tc>
          <w:tcPr>
            <w:tcW w:w="1562" w:type="dxa"/>
          </w:tcPr>
          <w:p w14:paraId="59B1769B" w14:textId="77777777" w:rsidR="00553558" w:rsidRPr="00D65686" w:rsidRDefault="004D4AE6" w:rsidP="00FC0737">
            <w:pPr>
              <w:jc w:val="right"/>
              <w:rPr>
                <w:rFonts w:ascii="Arial" w:hAnsi="Arial" w:cs="Arial"/>
                <w:color w:val="800080"/>
              </w:rPr>
            </w:pPr>
            <w:r>
              <w:rPr>
                <w:rFonts w:ascii="Arial" w:hAnsi="Arial" w:cs="Arial"/>
                <w:color w:val="800080"/>
              </w:rPr>
              <w:t>35,748 kg</w:t>
            </w:r>
          </w:p>
        </w:tc>
        <w:tc>
          <w:tcPr>
            <w:tcW w:w="1614" w:type="dxa"/>
          </w:tcPr>
          <w:p w14:paraId="08200C4D"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bCs/>
                <w:color w:val="0000FF"/>
                <w:szCs w:val="20"/>
              </w:rPr>
              <w:t>572,225 kg</w:t>
            </w:r>
          </w:p>
        </w:tc>
      </w:tr>
      <w:tr w:rsidR="00553558" w:rsidRPr="00FC0737" w14:paraId="4CB883DD" w14:textId="77777777" w:rsidTr="00147B81">
        <w:tc>
          <w:tcPr>
            <w:tcW w:w="4127" w:type="dxa"/>
          </w:tcPr>
          <w:p w14:paraId="0B08168E" w14:textId="77777777" w:rsidR="00553558" w:rsidRPr="007A797D" w:rsidRDefault="00553558" w:rsidP="005501C3">
            <w:pPr>
              <w:keepNext/>
              <w:keepLines/>
              <w:rPr>
                <w:rFonts w:ascii="Arial" w:hAnsi="Arial" w:cs="Arial"/>
                <w:szCs w:val="20"/>
              </w:rPr>
            </w:pPr>
            <w:r w:rsidRPr="007A797D">
              <w:rPr>
                <w:rFonts w:ascii="Arial" w:hAnsi="Arial" w:cs="Arial"/>
                <w:szCs w:val="20"/>
              </w:rPr>
              <w:t>Length</w:t>
            </w:r>
          </w:p>
        </w:tc>
        <w:tc>
          <w:tcPr>
            <w:tcW w:w="1625" w:type="dxa"/>
          </w:tcPr>
          <w:p w14:paraId="5055FD1B"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17.76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0DDBE581" w14:textId="77777777" w:rsidR="00553558" w:rsidRPr="00D65686" w:rsidRDefault="00942D7E" w:rsidP="009F2B10">
            <w:pPr>
              <w:jc w:val="right"/>
              <w:rPr>
                <w:rFonts w:ascii="Arial" w:hAnsi="Arial" w:cs="Arial"/>
                <w:color w:val="800080"/>
              </w:rPr>
            </w:pPr>
            <w:r>
              <w:rPr>
                <w:rFonts w:ascii="Arial" w:hAnsi="Arial" w:cs="Arial"/>
                <w:color w:val="800080"/>
              </w:rPr>
              <w:t>2</w:t>
            </w:r>
            <w:r w:rsidR="009F2B10">
              <w:rPr>
                <w:rFonts w:ascii="Arial" w:hAnsi="Arial" w:cs="Arial"/>
                <w:color w:val="800080"/>
              </w:rPr>
              <w:t>3</w:t>
            </w:r>
            <w:r>
              <w:rPr>
                <w:rFonts w:ascii="Arial" w:hAnsi="Arial" w:cs="Arial"/>
                <w:color w:val="800080"/>
              </w:rPr>
              <w:t xml:space="preserve">.91 </w:t>
            </w:r>
            <w:r w:rsidR="00352998">
              <w:rPr>
                <w:rFonts w:ascii="Arial" w:hAnsi="Arial" w:cs="Arial"/>
                <w:color w:val="800080"/>
              </w:rPr>
              <w:t>m</w:t>
            </w:r>
            <w:r>
              <w:rPr>
                <w:rFonts w:ascii="Arial" w:hAnsi="Arial" w:cs="Arial"/>
                <w:color w:val="800080"/>
              </w:rPr>
              <w:t>eters</w:t>
            </w:r>
          </w:p>
        </w:tc>
        <w:tc>
          <w:tcPr>
            <w:tcW w:w="1614" w:type="dxa"/>
          </w:tcPr>
          <w:p w14:paraId="48004088"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60.34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286D4084" w14:textId="77777777" w:rsidTr="00147B81">
        <w:tc>
          <w:tcPr>
            <w:tcW w:w="4127" w:type="dxa"/>
          </w:tcPr>
          <w:p w14:paraId="5DA782AF" w14:textId="77777777" w:rsidR="00553558" w:rsidRPr="007A797D" w:rsidRDefault="00553558" w:rsidP="005501C3">
            <w:pPr>
              <w:keepNext/>
              <w:keepLines/>
              <w:rPr>
                <w:rFonts w:ascii="Arial" w:hAnsi="Arial" w:cs="Arial"/>
                <w:szCs w:val="20"/>
              </w:rPr>
            </w:pPr>
            <w:r w:rsidRPr="007A797D">
              <w:rPr>
                <w:rFonts w:ascii="Arial" w:hAnsi="Arial" w:cs="Arial"/>
                <w:szCs w:val="20"/>
              </w:rPr>
              <w:t>Wingspan</w:t>
            </w:r>
          </w:p>
        </w:tc>
        <w:tc>
          <w:tcPr>
            <w:tcW w:w="1625" w:type="dxa"/>
          </w:tcPr>
          <w:p w14:paraId="7E4D65C3" w14:textId="77777777" w:rsidR="00553558" w:rsidRPr="00553558" w:rsidRDefault="00553558" w:rsidP="00553558">
            <w:pPr>
              <w:jc w:val="right"/>
              <w:rPr>
                <w:rFonts w:ascii="Arial" w:hAnsi="Arial" w:cs="Arial"/>
                <w:color w:val="339966"/>
                <w:szCs w:val="20"/>
              </w:rPr>
            </w:pPr>
            <w:r w:rsidRPr="00553558">
              <w:rPr>
                <w:rFonts w:ascii="Arial" w:hAnsi="Arial" w:cs="Arial"/>
                <w:color w:val="339966"/>
                <w:szCs w:val="20"/>
              </w:rPr>
              <w:t xml:space="preserve">17.86 </w:t>
            </w:r>
            <w:r w:rsidR="00352998">
              <w:rPr>
                <w:rFonts w:ascii="Arial" w:hAnsi="Arial" w:cs="Arial"/>
                <w:color w:val="339966"/>
                <w:szCs w:val="20"/>
              </w:rPr>
              <w:t>m</w:t>
            </w:r>
            <w:r w:rsidRPr="00553558">
              <w:rPr>
                <w:rFonts w:ascii="Arial" w:hAnsi="Arial" w:cs="Arial"/>
                <w:color w:val="339966"/>
                <w:szCs w:val="20"/>
              </w:rPr>
              <w:t>eters</w:t>
            </w:r>
          </w:p>
        </w:tc>
        <w:tc>
          <w:tcPr>
            <w:tcW w:w="1562" w:type="dxa"/>
          </w:tcPr>
          <w:p w14:paraId="7A45E325" w14:textId="77777777" w:rsidR="00553558" w:rsidRPr="00D65686" w:rsidRDefault="0062291B" w:rsidP="00FC0737">
            <w:pPr>
              <w:jc w:val="right"/>
              <w:rPr>
                <w:rFonts w:ascii="Arial" w:hAnsi="Arial" w:cs="Arial"/>
                <w:color w:val="800080"/>
              </w:rPr>
            </w:pPr>
            <w:r>
              <w:rPr>
                <w:rFonts w:ascii="Arial" w:hAnsi="Arial" w:cs="Arial"/>
                <w:color w:val="800080"/>
              </w:rPr>
              <w:t xml:space="preserve">18.95 </w:t>
            </w:r>
            <w:r w:rsidR="00352998">
              <w:rPr>
                <w:rFonts w:ascii="Arial" w:hAnsi="Arial" w:cs="Arial"/>
                <w:color w:val="800080"/>
              </w:rPr>
              <w:t>m</w:t>
            </w:r>
            <w:r>
              <w:rPr>
                <w:rFonts w:ascii="Arial" w:hAnsi="Arial" w:cs="Arial"/>
                <w:color w:val="800080"/>
              </w:rPr>
              <w:t>eters</w:t>
            </w:r>
          </w:p>
        </w:tc>
        <w:tc>
          <w:tcPr>
            <w:tcW w:w="1614" w:type="dxa"/>
          </w:tcPr>
          <w:p w14:paraId="662805A4"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76.67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AB3FB9D" w14:textId="77777777" w:rsidTr="00147B81">
        <w:tc>
          <w:tcPr>
            <w:tcW w:w="4127" w:type="dxa"/>
          </w:tcPr>
          <w:p w14:paraId="0250DCED" w14:textId="77777777" w:rsidR="00553558" w:rsidRPr="007A797D" w:rsidRDefault="00553558" w:rsidP="005501C3">
            <w:pPr>
              <w:keepNext/>
              <w:keepLines/>
              <w:rPr>
                <w:rFonts w:ascii="Arial" w:hAnsi="Arial" w:cs="Arial"/>
                <w:szCs w:val="20"/>
              </w:rPr>
            </w:pPr>
            <w:r w:rsidRPr="007A797D">
              <w:rPr>
                <w:rFonts w:ascii="Arial" w:hAnsi="Arial" w:cs="Arial"/>
                <w:szCs w:val="20"/>
              </w:rPr>
              <w:t>Rear Gear Track</w:t>
            </w:r>
          </w:p>
        </w:tc>
        <w:tc>
          <w:tcPr>
            <w:tcW w:w="1625" w:type="dxa"/>
          </w:tcPr>
          <w:p w14:paraId="733822D2" w14:textId="77777777" w:rsidR="00553558" w:rsidRPr="00553558" w:rsidRDefault="00A815A7" w:rsidP="00553558">
            <w:pPr>
              <w:jc w:val="right"/>
              <w:rPr>
                <w:rFonts w:ascii="Arial" w:hAnsi="Arial" w:cs="Arial"/>
                <w:color w:val="339966"/>
                <w:szCs w:val="20"/>
              </w:rPr>
            </w:pPr>
            <w:r>
              <w:rPr>
                <w:rFonts w:ascii="Arial" w:hAnsi="Arial" w:cs="Arial"/>
                <w:color w:val="339966"/>
                <w:szCs w:val="20"/>
              </w:rPr>
              <w:t xml:space="preserve">6.82 </w:t>
            </w:r>
            <w:r w:rsidR="00352998">
              <w:rPr>
                <w:rFonts w:ascii="Arial" w:hAnsi="Arial" w:cs="Arial"/>
                <w:color w:val="339966"/>
                <w:szCs w:val="20"/>
              </w:rPr>
              <w:t>m</w:t>
            </w:r>
            <w:r>
              <w:rPr>
                <w:rFonts w:ascii="Arial" w:hAnsi="Arial" w:cs="Arial"/>
                <w:color w:val="339966"/>
                <w:szCs w:val="20"/>
              </w:rPr>
              <w:t>eters</w:t>
            </w:r>
          </w:p>
        </w:tc>
        <w:tc>
          <w:tcPr>
            <w:tcW w:w="1562" w:type="dxa"/>
          </w:tcPr>
          <w:p w14:paraId="4B9CD15F" w14:textId="77777777" w:rsidR="00553558" w:rsidRPr="00D65686" w:rsidRDefault="00352998" w:rsidP="00FC0737">
            <w:pPr>
              <w:jc w:val="right"/>
              <w:rPr>
                <w:rFonts w:ascii="Arial" w:hAnsi="Arial" w:cs="Arial"/>
                <w:color w:val="800080"/>
              </w:rPr>
            </w:pPr>
            <w:r>
              <w:rPr>
                <w:rFonts w:ascii="Arial" w:hAnsi="Arial" w:cs="Arial"/>
                <w:color w:val="800080"/>
              </w:rPr>
              <w:t>7.48 meters</w:t>
            </w:r>
          </w:p>
        </w:tc>
        <w:tc>
          <w:tcPr>
            <w:tcW w:w="1614" w:type="dxa"/>
          </w:tcPr>
          <w:p w14:paraId="5A18F676"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 xml:space="preserve">35.61 </w:t>
            </w:r>
            <w:r w:rsidR="00352998">
              <w:rPr>
                <w:rFonts w:ascii="Arial" w:hAnsi="Arial" w:cs="Arial"/>
                <w:color w:val="0000FF"/>
                <w:szCs w:val="20"/>
              </w:rPr>
              <w:t>m</w:t>
            </w:r>
            <w:r w:rsidRPr="00FC0737">
              <w:rPr>
                <w:rFonts w:ascii="Arial" w:hAnsi="Arial" w:cs="Arial"/>
                <w:color w:val="0000FF"/>
                <w:szCs w:val="20"/>
              </w:rPr>
              <w:t>eters</w:t>
            </w:r>
          </w:p>
        </w:tc>
      </w:tr>
      <w:tr w:rsidR="00553558" w:rsidRPr="00FC0737" w14:paraId="0ECE6179" w14:textId="77777777" w:rsidTr="00147B81">
        <w:tc>
          <w:tcPr>
            <w:tcW w:w="4127" w:type="dxa"/>
          </w:tcPr>
          <w:p w14:paraId="35C87B58" w14:textId="77777777" w:rsidR="00553558" w:rsidRPr="007A797D" w:rsidRDefault="00553558" w:rsidP="005501C3">
            <w:pPr>
              <w:keepNext/>
              <w:keepLines/>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Capacity</w:t>
            </w:r>
          </w:p>
        </w:tc>
        <w:tc>
          <w:tcPr>
            <w:tcW w:w="1625" w:type="dxa"/>
          </w:tcPr>
          <w:p w14:paraId="6730B97B" w14:textId="77777777" w:rsidR="00553558" w:rsidRPr="00553558" w:rsidRDefault="00362059" w:rsidP="00553558">
            <w:pPr>
              <w:jc w:val="right"/>
              <w:rPr>
                <w:rFonts w:ascii="Arial" w:hAnsi="Arial" w:cs="Arial"/>
                <w:color w:val="339966"/>
                <w:szCs w:val="20"/>
              </w:rPr>
            </w:pPr>
            <w:r>
              <w:rPr>
                <w:rFonts w:ascii="Arial" w:hAnsi="Arial" w:cs="Arial"/>
                <w:color w:val="339966"/>
                <w:szCs w:val="20"/>
              </w:rPr>
              <w:t>N/A</w:t>
            </w:r>
          </w:p>
        </w:tc>
        <w:tc>
          <w:tcPr>
            <w:tcW w:w="1562" w:type="dxa"/>
          </w:tcPr>
          <w:p w14:paraId="53488DB5" w14:textId="77777777" w:rsidR="00553558" w:rsidRPr="00D65686" w:rsidRDefault="00BA2E86" w:rsidP="00FC0737">
            <w:pPr>
              <w:jc w:val="right"/>
              <w:rPr>
                <w:rFonts w:ascii="Arial" w:hAnsi="Arial" w:cs="Arial"/>
                <w:color w:val="800080"/>
              </w:rPr>
            </w:pPr>
            <w:r>
              <w:rPr>
                <w:rFonts w:ascii="Arial" w:hAnsi="Arial" w:cs="Arial"/>
                <w:color w:val="800080"/>
              </w:rPr>
              <w:t>3 custom payload slots (approx. 30 cubi</w:t>
            </w:r>
            <w:r w:rsidR="000C0205">
              <w:rPr>
                <w:rFonts w:ascii="Arial" w:hAnsi="Arial" w:cs="Arial"/>
                <w:color w:val="800080"/>
              </w:rPr>
              <w:t>c</w:t>
            </w:r>
            <w:r>
              <w:rPr>
                <w:rFonts w:ascii="Arial" w:hAnsi="Arial" w:cs="Arial"/>
                <w:color w:val="800080"/>
              </w:rPr>
              <w:t xml:space="preserve"> meters)</w:t>
            </w:r>
          </w:p>
        </w:tc>
        <w:tc>
          <w:tcPr>
            <w:tcW w:w="1614" w:type="dxa"/>
          </w:tcPr>
          <w:p w14:paraId="2171336B"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36 Standard Cargo slots (approx. 2,500 cubic meters)</w:t>
            </w:r>
          </w:p>
        </w:tc>
      </w:tr>
      <w:tr w:rsidR="00553558" w:rsidRPr="00FC0737" w14:paraId="1BD8BACA" w14:textId="77777777" w:rsidTr="00147B81">
        <w:tc>
          <w:tcPr>
            <w:tcW w:w="4127" w:type="dxa"/>
          </w:tcPr>
          <w:p w14:paraId="1E7E0B04" w14:textId="77777777" w:rsidR="00553558" w:rsidRPr="007A797D" w:rsidRDefault="00553558" w:rsidP="005501C3">
            <w:pPr>
              <w:keepNext/>
              <w:keepLines/>
              <w:rPr>
                <w:rFonts w:ascii="Arial" w:hAnsi="Arial" w:cs="Arial"/>
                <w:szCs w:val="20"/>
              </w:rPr>
            </w:pPr>
            <w:r w:rsidRPr="007A797D">
              <w:rPr>
                <w:rFonts w:ascii="Arial" w:hAnsi="Arial" w:cs="Arial"/>
                <w:szCs w:val="20"/>
              </w:rPr>
              <w:t>Maximum Payload Mass</w:t>
            </w:r>
          </w:p>
        </w:tc>
        <w:tc>
          <w:tcPr>
            <w:tcW w:w="1625" w:type="dxa"/>
          </w:tcPr>
          <w:p w14:paraId="64796ACC" w14:textId="77777777" w:rsidR="00553558" w:rsidRPr="00553558" w:rsidRDefault="002B2E6A" w:rsidP="00553558">
            <w:pPr>
              <w:jc w:val="right"/>
              <w:rPr>
                <w:rFonts w:ascii="Arial" w:hAnsi="Arial" w:cs="Arial"/>
                <w:color w:val="339966"/>
                <w:szCs w:val="20"/>
              </w:rPr>
            </w:pPr>
            <w:r>
              <w:rPr>
                <w:rFonts w:ascii="Arial" w:hAnsi="Arial" w:cs="Arial"/>
                <w:color w:val="339966"/>
                <w:szCs w:val="20"/>
              </w:rPr>
              <w:t>N/A</w:t>
            </w:r>
          </w:p>
        </w:tc>
        <w:tc>
          <w:tcPr>
            <w:tcW w:w="1562" w:type="dxa"/>
          </w:tcPr>
          <w:p w14:paraId="210305DA" w14:textId="77777777" w:rsidR="00553558" w:rsidRPr="00D65686" w:rsidRDefault="00681233" w:rsidP="00FC0737">
            <w:pPr>
              <w:jc w:val="right"/>
              <w:rPr>
                <w:rFonts w:ascii="Arial" w:hAnsi="Arial" w:cs="Arial"/>
                <w:color w:val="800080"/>
              </w:rPr>
            </w:pPr>
            <w:r>
              <w:rPr>
                <w:rFonts w:ascii="Arial" w:hAnsi="Arial" w:cs="Arial"/>
                <w:color w:val="800080"/>
              </w:rPr>
              <w:t>10,795 kg (max recommended)</w:t>
            </w:r>
          </w:p>
        </w:tc>
        <w:tc>
          <w:tcPr>
            <w:tcW w:w="1614" w:type="dxa"/>
          </w:tcPr>
          <w:p w14:paraId="0C044BB3" w14:textId="77777777" w:rsidR="00553558" w:rsidRPr="00FC0737" w:rsidRDefault="00553558" w:rsidP="00FC0737">
            <w:pPr>
              <w:keepNext/>
              <w:keepLines/>
              <w:jc w:val="right"/>
              <w:rPr>
                <w:rFonts w:ascii="Arial" w:hAnsi="Arial" w:cs="Arial"/>
                <w:color w:val="0000FF"/>
                <w:szCs w:val="20"/>
              </w:rPr>
            </w:pPr>
            <w:r w:rsidRPr="00FC0737">
              <w:rPr>
                <w:rFonts w:ascii="Arial" w:hAnsi="Arial" w:cs="Arial"/>
                <w:color w:val="0000FF"/>
                <w:szCs w:val="20"/>
              </w:rPr>
              <w:t>432,000 kg (max recommended)</w:t>
            </w:r>
          </w:p>
        </w:tc>
      </w:tr>
      <w:tr w:rsidR="0075414B" w:rsidRPr="00FC0737" w14:paraId="04F87578" w14:textId="77777777" w:rsidTr="00147B81">
        <w:tc>
          <w:tcPr>
            <w:tcW w:w="4127" w:type="dxa"/>
          </w:tcPr>
          <w:p w14:paraId="6482AA07" w14:textId="77777777" w:rsidR="0075414B" w:rsidRPr="007A797D" w:rsidRDefault="0075414B" w:rsidP="005501C3">
            <w:pPr>
              <w:rPr>
                <w:rFonts w:ascii="Arial" w:hAnsi="Arial" w:cs="Arial"/>
                <w:szCs w:val="20"/>
              </w:rPr>
            </w:pPr>
            <w:r w:rsidRPr="007A797D">
              <w:rPr>
                <w:rFonts w:ascii="Arial" w:hAnsi="Arial" w:cs="Arial"/>
                <w:szCs w:val="20"/>
              </w:rPr>
              <w:t>Main Engine Thrust in Vacuum</w:t>
            </w:r>
          </w:p>
        </w:tc>
        <w:tc>
          <w:tcPr>
            <w:tcW w:w="1625" w:type="dxa"/>
          </w:tcPr>
          <w:p w14:paraId="03C1B5CC"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192 kN x 2</w:t>
            </w:r>
          </w:p>
          <w:p w14:paraId="3968122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384 kN total</w:t>
            </w:r>
          </w:p>
        </w:tc>
        <w:tc>
          <w:tcPr>
            <w:tcW w:w="1562" w:type="dxa"/>
          </w:tcPr>
          <w:p w14:paraId="688C263F" w14:textId="77777777" w:rsidR="0075414B" w:rsidRDefault="0027029E" w:rsidP="00FC0737">
            <w:pPr>
              <w:jc w:val="right"/>
              <w:rPr>
                <w:rFonts w:ascii="Arial" w:hAnsi="Arial" w:cs="Arial"/>
                <w:color w:val="800080"/>
              </w:rPr>
            </w:pPr>
            <w:r>
              <w:rPr>
                <w:rFonts w:ascii="Arial" w:hAnsi="Arial" w:cs="Arial"/>
                <w:color w:val="800080"/>
              </w:rPr>
              <w:t>302 kN x 2</w:t>
            </w:r>
          </w:p>
          <w:p w14:paraId="63A429CF" w14:textId="77777777" w:rsidR="0027029E" w:rsidRPr="00D65686" w:rsidRDefault="0027029E" w:rsidP="00FC0737">
            <w:pPr>
              <w:jc w:val="right"/>
              <w:rPr>
                <w:rFonts w:ascii="Arial" w:hAnsi="Arial" w:cs="Arial"/>
                <w:color w:val="800080"/>
              </w:rPr>
            </w:pPr>
            <w:r>
              <w:rPr>
                <w:rFonts w:ascii="Arial" w:hAnsi="Arial" w:cs="Arial"/>
                <w:color w:val="800080"/>
              </w:rPr>
              <w:t>605 kN total</w:t>
            </w:r>
          </w:p>
        </w:tc>
        <w:tc>
          <w:tcPr>
            <w:tcW w:w="1614" w:type="dxa"/>
          </w:tcPr>
          <w:p w14:paraId="2BE4CBC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1,420 kN x 6</w:t>
            </w:r>
          </w:p>
          <w:p w14:paraId="036997FD"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8,524 kN total</w:t>
            </w:r>
          </w:p>
        </w:tc>
      </w:tr>
      <w:tr w:rsidR="0075414B" w:rsidRPr="00FC0737" w14:paraId="2DF0BE7A" w14:textId="77777777" w:rsidTr="00147B81">
        <w:tc>
          <w:tcPr>
            <w:tcW w:w="4127" w:type="dxa"/>
          </w:tcPr>
          <w:p w14:paraId="4ABF24AE" w14:textId="77777777" w:rsidR="0075414B" w:rsidRPr="007A797D" w:rsidRDefault="0075414B" w:rsidP="005501C3">
            <w:pPr>
              <w:rPr>
                <w:rFonts w:ascii="Arial" w:hAnsi="Arial" w:cs="Arial"/>
                <w:szCs w:val="20"/>
              </w:rPr>
            </w:pPr>
            <w:r w:rsidRPr="007A797D">
              <w:rPr>
                <w:rFonts w:ascii="Arial" w:hAnsi="Arial" w:cs="Arial"/>
                <w:szCs w:val="20"/>
              </w:rPr>
              <w:t>Hover Engine Thrust in Vacuum</w:t>
            </w:r>
          </w:p>
        </w:tc>
        <w:tc>
          <w:tcPr>
            <w:tcW w:w="1625" w:type="dxa"/>
          </w:tcPr>
          <w:p w14:paraId="21EF07DF"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88 kN x 3</w:t>
            </w:r>
          </w:p>
          <w:p w14:paraId="6A0DB5A0"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lastRenderedPageBreak/>
              <w:t>264 kN total</w:t>
            </w:r>
          </w:p>
        </w:tc>
        <w:tc>
          <w:tcPr>
            <w:tcW w:w="1562" w:type="dxa"/>
          </w:tcPr>
          <w:p w14:paraId="2AFD9D22" w14:textId="77777777" w:rsidR="0075414B" w:rsidRDefault="00C0766B" w:rsidP="00FC0737">
            <w:pPr>
              <w:jc w:val="right"/>
              <w:rPr>
                <w:rFonts w:ascii="Arial" w:hAnsi="Arial" w:cs="Arial"/>
                <w:color w:val="800080"/>
              </w:rPr>
            </w:pPr>
            <w:r>
              <w:rPr>
                <w:rFonts w:ascii="Arial" w:hAnsi="Arial" w:cs="Arial"/>
                <w:color w:val="800080"/>
              </w:rPr>
              <w:lastRenderedPageBreak/>
              <w:t>208 kN x 2</w:t>
            </w:r>
          </w:p>
          <w:p w14:paraId="5E81EB4E" w14:textId="77777777" w:rsidR="00C0766B" w:rsidRDefault="00C0766B" w:rsidP="00FC0737">
            <w:pPr>
              <w:jc w:val="right"/>
              <w:rPr>
                <w:rFonts w:ascii="Arial" w:hAnsi="Arial" w:cs="Arial"/>
                <w:color w:val="800080"/>
              </w:rPr>
            </w:pPr>
            <w:r>
              <w:rPr>
                <w:rFonts w:ascii="Arial" w:hAnsi="Arial" w:cs="Arial"/>
                <w:color w:val="800080"/>
              </w:rPr>
              <w:lastRenderedPageBreak/>
              <w:t>415 kN total</w:t>
            </w:r>
          </w:p>
          <w:p w14:paraId="392CF3E4" w14:textId="77777777" w:rsidR="00C0766B" w:rsidRPr="00D65686" w:rsidRDefault="00C0766B" w:rsidP="00FC0737">
            <w:pPr>
              <w:jc w:val="right"/>
              <w:rPr>
                <w:rFonts w:ascii="Arial" w:hAnsi="Arial" w:cs="Arial"/>
                <w:color w:val="800080"/>
              </w:rPr>
            </w:pPr>
          </w:p>
        </w:tc>
        <w:tc>
          <w:tcPr>
            <w:tcW w:w="1614" w:type="dxa"/>
          </w:tcPr>
          <w:p w14:paraId="0C954288"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lastRenderedPageBreak/>
              <w:t>977 kN x 6</w:t>
            </w:r>
          </w:p>
          <w:p w14:paraId="55260092"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lastRenderedPageBreak/>
              <w:t>5,860 kN total</w:t>
            </w:r>
          </w:p>
        </w:tc>
      </w:tr>
      <w:tr w:rsidR="0075414B" w:rsidRPr="00FC0737" w14:paraId="3C0E8A6D" w14:textId="77777777" w:rsidTr="00147B81">
        <w:tc>
          <w:tcPr>
            <w:tcW w:w="4127" w:type="dxa"/>
          </w:tcPr>
          <w:p w14:paraId="07C81535" w14:textId="77777777" w:rsidR="0075414B" w:rsidRPr="007A797D" w:rsidRDefault="0075414B" w:rsidP="005501C3">
            <w:pPr>
              <w:rPr>
                <w:rFonts w:ascii="Arial" w:hAnsi="Arial" w:cs="Arial"/>
                <w:szCs w:val="20"/>
              </w:rPr>
            </w:pPr>
            <w:r w:rsidRPr="007A797D">
              <w:rPr>
                <w:rFonts w:ascii="Arial" w:hAnsi="Arial" w:cs="Arial"/>
                <w:szCs w:val="20"/>
              </w:rPr>
              <w:lastRenderedPageBreak/>
              <w:t>Maximum SCRAM Engine Thrust</w:t>
            </w:r>
          </w:p>
        </w:tc>
        <w:tc>
          <w:tcPr>
            <w:tcW w:w="1625" w:type="dxa"/>
          </w:tcPr>
          <w:p w14:paraId="21E23F4A"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~160 kN x 2</w:t>
            </w:r>
          </w:p>
          <w:p w14:paraId="7FA2B3B9" w14:textId="77777777" w:rsidR="0075414B" w:rsidRPr="00553558" w:rsidRDefault="0075414B" w:rsidP="005501C3">
            <w:pPr>
              <w:jc w:val="right"/>
              <w:rPr>
                <w:rFonts w:ascii="Arial" w:hAnsi="Arial" w:cs="Arial"/>
                <w:color w:val="339966"/>
                <w:szCs w:val="20"/>
              </w:rPr>
            </w:pPr>
            <w:r w:rsidRPr="00553558">
              <w:rPr>
                <w:rFonts w:ascii="Arial" w:hAnsi="Arial" w:cs="Arial"/>
                <w:color w:val="339966"/>
                <w:szCs w:val="20"/>
              </w:rPr>
              <w:t>~320 kN total</w:t>
            </w:r>
          </w:p>
        </w:tc>
        <w:tc>
          <w:tcPr>
            <w:tcW w:w="1562" w:type="dxa"/>
          </w:tcPr>
          <w:p w14:paraId="1FD5C91A" w14:textId="77777777" w:rsidR="0075414B" w:rsidRDefault="008A53E4" w:rsidP="00FC0737">
            <w:pPr>
              <w:jc w:val="right"/>
              <w:rPr>
                <w:rFonts w:ascii="Arial" w:hAnsi="Arial" w:cs="Arial"/>
                <w:color w:val="800080"/>
              </w:rPr>
            </w:pPr>
            <w:r>
              <w:rPr>
                <w:rFonts w:ascii="Arial" w:hAnsi="Arial" w:cs="Arial"/>
                <w:color w:val="800080"/>
              </w:rPr>
              <w:t>~350 kN x 2</w:t>
            </w:r>
          </w:p>
          <w:p w14:paraId="6790BEE3" w14:textId="77777777" w:rsidR="008A53E4" w:rsidRPr="00D65686" w:rsidRDefault="008A53E4" w:rsidP="00FC0737">
            <w:pPr>
              <w:jc w:val="right"/>
              <w:rPr>
                <w:rFonts w:ascii="Arial" w:hAnsi="Arial" w:cs="Arial"/>
                <w:color w:val="800080"/>
              </w:rPr>
            </w:pPr>
            <w:r>
              <w:rPr>
                <w:rFonts w:ascii="Arial" w:hAnsi="Arial" w:cs="Arial"/>
                <w:color w:val="800080"/>
              </w:rPr>
              <w:t>~700 kN total</w:t>
            </w:r>
          </w:p>
        </w:tc>
        <w:tc>
          <w:tcPr>
            <w:tcW w:w="1614" w:type="dxa"/>
          </w:tcPr>
          <w:p w14:paraId="36F7FF81"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~5,250 kN x 2</w:t>
            </w:r>
          </w:p>
          <w:p w14:paraId="6311C710" w14:textId="77777777" w:rsidR="0075414B" w:rsidRPr="00FC0737" w:rsidRDefault="0075414B" w:rsidP="00FC0737">
            <w:pPr>
              <w:jc w:val="right"/>
              <w:rPr>
                <w:rFonts w:ascii="Arial" w:hAnsi="Arial" w:cs="Arial"/>
                <w:color w:val="0000FF"/>
                <w:szCs w:val="20"/>
              </w:rPr>
            </w:pPr>
            <w:r w:rsidRPr="00FC0737">
              <w:rPr>
                <w:rFonts w:ascii="Arial" w:hAnsi="Arial" w:cs="Arial"/>
                <w:color w:val="0000FF"/>
                <w:szCs w:val="20"/>
              </w:rPr>
              <w:t>~10,500 kN total</w:t>
            </w:r>
          </w:p>
        </w:tc>
      </w:tr>
      <w:tr w:rsidR="0075414B" w:rsidRPr="00FC0737" w14:paraId="1C2AEDCD" w14:textId="77777777" w:rsidTr="00147B81">
        <w:tc>
          <w:tcPr>
            <w:tcW w:w="4127" w:type="dxa"/>
          </w:tcPr>
          <w:p w14:paraId="14E15ABB" w14:textId="77777777" w:rsidR="0075414B" w:rsidRPr="007A797D" w:rsidRDefault="0075414B" w:rsidP="005501C3">
            <w:pPr>
              <w:rPr>
                <w:rFonts w:ascii="Arial" w:hAnsi="Arial" w:cs="Arial"/>
                <w:szCs w:val="20"/>
              </w:rPr>
            </w:pPr>
            <w:r w:rsidRPr="007A797D">
              <w:rPr>
                <w:rFonts w:ascii="Arial" w:hAnsi="Arial" w:cs="Arial"/>
                <w:szCs w:val="20"/>
              </w:rPr>
              <w:t>Retro Engine Thrust in Vacuum</w:t>
            </w:r>
          </w:p>
        </w:tc>
        <w:tc>
          <w:tcPr>
            <w:tcW w:w="1625" w:type="dxa"/>
          </w:tcPr>
          <w:p w14:paraId="24627753"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40.8 kN x 2</w:t>
            </w:r>
          </w:p>
          <w:p w14:paraId="70887840" w14:textId="77777777" w:rsidR="0075414B" w:rsidRPr="00553558" w:rsidRDefault="0075414B"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81.6 kN total</w:t>
            </w:r>
          </w:p>
        </w:tc>
        <w:tc>
          <w:tcPr>
            <w:tcW w:w="1562" w:type="dxa"/>
          </w:tcPr>
          <w:p w14:paraId="3E7A2BEE" w14:textId="77777777" w:rsidR="0075414B" w:rsidRDefault="004E107C" w:rsidP="00FC0737">
            <w:pPr>
              <w:jc w:val="right"/>
              <w:rPr>
                <w:rFonts w:ascii="Arial" w:hAnsi="Arial" w:cs="Arial"/>
                <w:color w:val="800080"/>
              </w:rPr>
            </w:pPr>
            <w:r>
              <w:rPr>
                <w:rFonts w:ascii="Arial" w:hAnsi="Arial" w:cs="Arial"/>
                <w:color w:val="800080"/>
              </w:rPr>
              <w:t>64.2 kN x 2</w:t>
            </w:r>
          </w:p>
          <w:p w14:paraId="6FF42CE3" w14:textId="77777777" w:rsidR="004E107C" w:rsidRPr="00D65686" w:rsidRDefault="004E107C" w:rsidP="00FC0737">
            <w:pPr>
              <w:jc w:val="right"/>
              <w:rPr>
                <w:rFonts w:ascii="Arial" w:hAnsi="Arial" w:cs="Arial"/>
                <w:color w:val="800080"/>
              </w:rPr>
            </w:pPr>
            <w:r>
              <w:rPr>
                <w:rFonts w:ascii="Arial" w:hAnsi="Arial" w:cs="Arial"/>
                <w:color w:val="800080"/>
              </w:rPr>
              <w:t>129 kN total</w:t>
            </w:r>
          </w:p>
        </w:tc>
        <w:tc>
          <w:tcPr>
            <w:tcW w:w="1614" w:type="dxa"/>
          </w:tcPr>
          <w:p w14:paraId="056B0218"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905 kN x 2</w:t>
            </w:r>
          </w:p>
          <w:p w14:paraId="753C0F7C" w14:textId="77777777" w:rsidR="0075414B" w:rsidRPr="00FC0737" w:rsidRDefault="0075414B"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1,811 kN total</w:t>
            </w:r>
          </w:p>
        </w:tc>
      </w:tr>
      <w:tr w:rsidR="00D67FBC" w:rsidRPr="00FC0737" w14:paraId="1F010505" w14:textId="77777777" w:rsidTr="00147B81">
        <w:tc>
          <w:tcPr>
            <w:tcW w:w="4127" w:type="dxa"/>
          </w:tcPr>
          <w:p w14:paraId="35F19EBA" w14:textId="77777777" w:rsidR="00D67FBC" w:rsidRPr="007A797D" w:rsidRDefault="00D67FBC" w:rsidP="005501C3">
            <w:pPr>
              <w:rPr>
                <w:rFonts w:ascii="Arial" w:hAnsi="Arial" w:cs="Arial"/>
                <w:szCs w:val="20"/>
              </w:rPr>
            </w:pPr>
            <w:r w:rsidRPr="007A797D">
              <w:rPr>
                <w:rFonts w:ascii="Arial" w:hAnsi="Arial" w:cs="Arial"/>
                <w:szCs w:val="20"/>
              </w:rPr>
              <w:t>SCRAM Diffuser Thermal Limit</w:t>
            </w:r>
          </w:p>
        </w:tc>
        <w:tc>
          <w:tcPr>
            <w:tcW w:w="1625" w:type="dxa"/>
          </w:tcPr>
          <w:p w14:paraId="11630377" w14:textId="77777777" w:rsidR="00D67FBC" w:rsidRPr="00553558" w:rsidRDefault="00D67FBC" w:rsidP="005501C3">
            <w:pPr>
              <w:autoSpaceDE w:val="0"/>
              <w:autoSpaceDN w:val="0"/>
              <w:adjustRightInd w:val="0"/>
              <w:jc w:val="right"/>
              <w:rPr>
                <w:rFonts w:ascii="Arial" w:hAnsi="Arial" w:cs="Arial"/>
                <w:color w:val="339966"/>
                <w:szCs w:val="20"/>
              </w:rPr>
            </w:pPr>
            <w:r w:rsidRPr="00553558">
              <w:rPr>
                <w:rFonts w:ascii="Arial" w:hAnsi="Arial" w:cs="Arial"/>
                <w:color w:val="339966"/>
                <w:szCs w:val="20"/>
              </w:rPr>
              <w:t>8000° Kelvin</w:t>
            </w:r>
          </w:p>
        </w:tc>
        <w:tc>
          <w:tcPr>
            <w:tcW w:w="1562" w:type="dxa"/>
          </w:tcPr>
          <w:p w14:paraId="1E88A10F" w14:textId="77777777" w:rsidR="00D67FBC" w:rsidRPr="00D67FBC" w:rsidRDefault="00D67FBC" w:rsidP="005501C3">
            <w:pPr>
              <w:autoSpaceDE w:val="0"/>
              <w:autoSpaceDN w:val="0"/>
              <w:adjustRightInd w:val="0"/>
              <w:jc w:val="right"/>
              <w:rPr>
                <w:rFonts w:ascii="Arial" w:hAnsi="Arial" w:cs="Arial"/>
                <w:color w:val="800080"/>
                <w:szCs w:val="20"/>
              </w:rPr>
            </w:pPr>
            <w:r w:rsidRPr="00D67FBC">
              <w:rPr>
                <w:rFonts w:ascii="Arial" w:hAnsi="Arial" w:cs="Arial"/>
                <w:color w:val="800080"/>
                <w:szCs w:val="20"/>
              </w:rPr>
              <w:t>8000° Kelvin</w:t>
            </w:r>
          </w:p>
        </w:tc>
        <w:tc>
          <w:tcPr>
            <w:tcW w:w="1614" w:type="dxa"/>
          </w:tcPr>
          <w:p w14:paraId="7A977218" w14:textId="77777777" w:rsidR="00D67FBC" w:rsidRPr="00FC0737" w:rsidRDefault="00D67FBC" w:rsidP="00FC0737">
            <w:pPr>
              <w:autoSpaceDE w:val="0"/>
              <w:autoSpaceDN w:val="0"/>
              <w:adjustRightInd w:val="0"/>
              <w:jc w:val="right"/>
              <w:rPr>
                <w:rFonts w:ascii="Arial" w:hAnsi="Arial" w:cs="Arial"/>
                <w:color w:val="0000FF"/>
                <w:szCs w:val="20"/>
              </w:rPr>
            </w:pPr>
            <w:r w:rsidRPr="00FC0737">
              <w:rPr>
                <w:rFonts w:ascii="Arial" w:hAnsi="Arial" w:cs="Arial"/>
                <w:color w:val="0000FF"/>
                <w:szCs w:val="20"/>
              </w:rPr>
              <w:t>8000° Kelvin</w:t>
            </w:r>
          </w:p>
        </w:tc>
      </w:tr>
      <w:tr w:rsidR="00D67FBC" w:rsidRPr="00FC0737" w14:paraId="29A9223D" w14:textId="77777777" w:rsidTr="00147B81">
        <w:tc>
          <w:tcPr>
            <w:tcW w:w="4127" w:type="dxa"/>
          </w:tcPr>
          <w:p w14:paraId="052A65DD" w14:textId="77777777" w:rsidR="00D67FBC" w:rsidRPr="007A797D" w:rsidRDefault="00D67FBC" w:rsidP="005501C3">
            <w:pPr>
              <w:rPr>
                <w:rFonts w:ascii="Arial" w:hAnsi="Arial" w:cs="Arial"/>
                <w:szCs w:val="20"/>
              </w:rPr>
            </w:pPr>
            <w:r w:rsidRPr="007A797D">
              <w:rPr>
                <w:rFonts w:ascii="Arial" w:hAnsi="Arial" w:cs="Arial"/>
                <w:szCs w:val="20"/>
              </w:rPr>
              <w:t xml:space="preserve">APU Runtime (“low” </w:t>
            </w:r>
            <w:r w:rsidRPr="007A797D">
              <w:rPr>
                <w:rFonts w:ascii="Arial" w:hAnsi="Arial" w:cs="Arial"/>
                <w:i/>
                <w:szCs w:val="20"/>
              </w:rPr>
              <w:t>APUFuelBurnRate</w:t>
            </w:r>
            <w:r w:rsidRPr="007A797D">
              <w:rPr>
                <w:rFonts w:ascii="Arial" w:hAnsi="Arial" w:cs="Arial"/>
                <w:szCs w:val="20"/>
              </w:rPr>
              <w:t xml:space="preserve"> default setting)</w:t>
            </w:r>
          </w:p>
        </w:tc>
        <w:tc>
          <w:tcPr>
            <w:tcW w:w="1625" w:type="dxa"/>
          </w:tcPr>
          <w:p w14:paraId="469288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~110 minutes</w:t>
            </w:r>
          </w:p>
        </w:tc>
        <w:tc>
          <w:tcPr>
            <w:tcW w:w="1562" w:type="dxa"/>
          </w:tcPr>
          <w:p w14:paraId="7E9DD9C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~110 minutes</w:t>
            </w:r>
          </w:p>
        </w:tc>
        <w:tc>
          <w:tcPr>
            <w:tcW w:w="1614" w:type="dxa"/>
          </w:tcPr>
          <w:p w14:paraId="08B883E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~110 minutes</w:t>
            </w:r>
          </w:p>
        </w:tc>
      </w:tr>
      <w:tr w:rsidR="00D67FBC" w:rsidRPr="00FC0737" w14:paraId="676D0A47" w14:textId="77777777" w:rsidTr="00147B81">
        <w:tc>
          <w:tcPr>
            <w:tcW w:w="4127" w:type="dxa"/>
          </w:tcPr>
          <w:p w14:paraId="58935886" w14:textId="77777777" w:rsidR="00D67FBC" w:rsidRPr="007A797D" w:rsidRDefault="00D67FBC" w:rsidP="005501C3">
            <w:pPr>
              <w:rPr>
                <w:rFonts w:ascii="Arial" w:hAnsi="Arial" w:cs="Arial"/>
                <w:szCs w:val="20"/>
              </w:rPr>
            </w:pPr>
            <w:r w:rsidRPr="007A797D">
              <w:rPr>
                <w:rFonts w:ascii="Arial" w:hAnsi="Arial" w:cs="Arial"/>
                <w:szCs w:val="20"/>
              </w:rPr>
              <w:t>APU Startup/Shutdown time</w:t>
            </w:r>
          </w:p>
        </w:tc>
        <w:tc>
          <w:tcPr>
            <w:tcW w:w="1625" w:type="dxa"/>
          </w:tcPr>
          <w:p w14:paraId="27B7E8C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2.5 seconds (nominal)</w:t>
            </w:r>
          </w:p>
        </w:tc>
        <w:tc>
          <w:tcPr>
            <w:tcW w:w="1562" w:type="dxa"/>
          </w:tcPr>
          <w:p w14:paraId="55698A1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2.5 seconds (nominal)</w:t>
            </w:r>
          </w:p>
        </w:tc>
        <w:tc>
          <w:tcPr>
            <w:tcW w:w="1614" w:type="dxa"/>
          </w:tcPr>
          <w:p w14:paraId="4CE4250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2.5 seconds (nominal)</w:t>
            </w:r>
          </w:p>
        </w:tc>
      </w:tr>
      <w:tr w:rsidR="00D67FBC" w:rsidRPr="00FC0737" w14:paraId="2D52E401" w14:textId="77777777" w:rsidTr="00147B81">
        <w:tc>
          <w:tcPr>
            <w:tcW w:w="4127" w:type="dxa"/>
          </w:tcPr>
          <w:p w14:paraId="5D304159" w14:textId="77777777" w:rsidR="00D67FBC" w:rsidRPr="007A797D" w:rsidRDefault="00D67FBC" w:rsidP="005501C3">
            <w:pPr>
              <w:rPr>
                <w:rFonts w:ascii="Arial" w:hAnsi="Arial" w:cs="Arial"/>
                <w:szCs w:val="20"/>
              </w:rPr>
            </w:pPr>
            <w:r>
              <w:rPr>
                <w:rFonts w:ascii="Arial" w:hAnsi="Arial" w:cs="Arial"/>
                <w:szCs w:val="20"/>
              </w:rPr>
              <w:t>Principal Moments of Inertia (PMI)</w:t>
            </w:r>
          </w:p>
        </w:tc>
        <w:tc>
          <w:tcPr>
            <w:tcW w:w="1625" w:type="dxa"/>
          </w:tcPr>
          <w:p w14:paraId="1F47E154"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 xml:space="preserve">15.5 / 22.1 / 7.77 </w:t>
            </w:r>
          </w:p>
        </w:tc>
        <w:tc>
          <w:tcPr>
            <w:tcW w:w="1562" w:type="dxa"/>
          </w:tcPr>
          <w:p w14:paraId="239C1FDF" w14:textId="77777777" w:rsidR="00D67FBC" w:rsidRPr="00D67FBC" w:rsidRDefault="00570897" w:rsidP="005501C3">
            <w:pPr>
              <w:jc w:val="right"/>
              <w:rPr>
                <w:rFonts w:ascii="Arial" w:hAnsi="Arial" w:cs="Arial"/>
                <w:color w:val="800080"/>
                <w:szCs w:val="20"/>
              </w:rPr>
            </w:pPr>
            <w:r>
              <w:rPr>
                <w:rFonts w:ascii="Arial" w:hAnsi="Arial" w:cs="Arial"/>
                <w:color w:val="800080"/>
                <w:szCs w:val="20"/>
              </w:rPr>
              <w:t xml:space="preserve">32.04 </w:t>
            </w:r>
            <w:r w:rsidR="00D67FBC" w:rsidRPr="00D67FBC">
              <w:rPr>
                <w:rFonts w:ascii="Arial" w:hAnsi="Arial" w:cs="Arial"/>
                <w:color w:val="800080"/>
                <w:szCs w:val="20"/>
              </w:rPr>
              <w:t xml:space="preserve">/ </w:t>
            </w:r>
            <w:r>
              <w:rPr>
                <w:rFonts w:ascii="Arial" w:hAnsi="Arial" w:cs="Arial"/>
                <w:color w:val="800080"/>
                <w:szCs w:val="20"/>
              </w:rPr>
              <w:t>42.56</w:t>
            </w:r>
            <w:r w:rsidR="00D67FBC" w:rsidRPr="00D67FBC">
              <w:rPr>
                <w:rFonts w:ascii="Arial" w:hAnsi="Arial" w:cs="Arial"/>
                <w:color w:val="800080"/>
                <w:szCs w:val="20"/>
              </w:rPr>
              <w:t xml:space="preserve"> / </w:t>
            </w:r>
            <w:r>
              <w:rPr>
                <w:rFonts w:ascii="Arial" w:hAnsi="Arial" w:cs="Arial"/>
                <w:color w:val="800080"/>
                <w:szCs w:val="20"/>
              </w:rPr>
              <w:t>13.17</w:t>
            </w:r>
            <w:r w:rsidR="00D67FBC" w:rsidRPr="00D67FBC">
              <w:rPr>
                <w:rFonts w:ascii="Arial" w:hAnsi="Arial" w:cs="Arial"/>
                <w:color w:val="800080"/>
                <w:szCs w:val="20"/>
              </w:rPr>
              <w:t xml:space="preserve"> </w:t>
            </w:r>
          </w:p>
        </w:tc>
        <w:tc>
          <w:tcPr>
            <w:tcW w:w="1614" w:type="dxa"/>
          </w:tcPr>
          <w:p w14:paraId="377F650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317.35 / 305.08 / 219.45</w:t>
            </w:r>
          </w:p>
        </w:tc>
      </w:tr>
      <w:tr w:rsidR="002D54E4" w:rsidRPr="00FC0737" w14:paraId="713964B6" w14:textId="77777777" w:rsidTr="00147B81">
        <w:tc>
          <w:tcPr>
            <w:tcW w:w="4127" w:type="dxa"/>
          </w:tcPr>
          <w:p w14:paraId="6001D1E1" w14:textId="77777777" w:rsidR="002D54E4" w:rsidRDefault="002D54E4" w:rsidP="005501C3">
            <w:pPr>
              <w:rPr>
                <w:rFonts w:ascii="Arial" w:hAnsi="Arial" w:cs="Arial"/>
                <w:szCs w:val="20"/>
              </w:rPr>
            </w:pPr>
            <w:r>
              <w:rPr>
                <w:rFonts w:ascii="Arial" w:hAnsi="Arial" w:cs="Arial"/>
                <w:szCs w:val="20"/>
              </w:rPr>
              <w:t>Cross Sections</w:t>
            </w:r>
          </w:p>
        </w:tc>
        <w:tc>
          <w:tcPr>
            <w:tcW w:w="1625" w:type="dxa"/>
          </w:tcPr>
          <w:p w14:paraId="40DD8492" w14:textId="77777777" w:rsidR="002D54E4" w:rsidRPr="00553558" w:rsidRDefault="002D54E4" w:rsidP="005501C3">
            <w:pPr>
              <w:jc w:val="right"/>
              <w:rPr>
                <w:rFonts w:ascii="Arial" w:hAnsi="Arial" w:cs="Arial"/>
                <w:color w:val="339966"/>
                <w:szCs w:val="20"/>
              </w:rPr>
            </w:pPr>
            <w:r>
              <w:rPr>
                <w:rFonts w:ascii="Arial" w:hAnsi="Arial" w:cs="Arial"/>
                <w:color w:val="339966"/>
                <w:szCs w:val="20"/>
              </w:rPr>
              <w:t>55.13 / 190.53 / 26.41</w:t>
            </w:r>
          </w:p>
        </w:tc>
        <w:tc>
          <w:tcPr>
            <w:tcW w:w="1562" w:type="dxa"/>
          </w:tcPr>
          <w:p w14:paraId="0D33BB18" w14:textId="77777777" w:rsidR="002D54E4" w:rsidRDefault="002D54E4" w:rsidP="005501C3">
            <w:pPr>
              <w:jc w:val="right"/>
              <w:rPr>
                <w:rFonts w:ascii="Arial" w:hAnsi="Arial" w:cs="Arial"/>
                <w:color w:val="800080"/>
                <w:szCs w:val="20"/>
              </w:rPr>
            </w:pPr>
            <w:r>
              <w:rPr>
                <w:rFonts w:ascii="Arial" w:hAnsi="Arial" w:cs="Arial"/>
                <w:color w:val="800080"/>
                <w:szCs w:val="20"/>
              </w:rPr>
              <w:t>77.46 / 238.98 / 30.14</w:t>
            </w:r>
          </w:p>
        </w:tc>
        <w:tc>
          <w:tcPr>
            <w:tcW w:w="1614" w:type="dxa"/>
          </w:tcPr>
          <w:p w14:paraId="149D4A55" w14:textId="77777777" w:rsidR="002D54E4" w:rsidRPr="00FC0737" w:rsidRDefault="002D54E4" w:rsidP="00FC0737">
            <w:pPr>
              <w:jc w:val="right"/>
              <w:rPr>
                <w:rFonts w:ascii="Arial" w:hAnsi="Arial" w:cs="Arial"/>
                <w:color w:val="0000FF"/>
                <w:szCs w:val="20"/>
              </w:rPr>
            </w:pPr>
            <w:r>
              <w:rPr>
                <w:rFonts w:ascii="Arial" w:hAnsi="Arial" w:cs="Arial"/>
                <w:color w:val="0000FF"/>
                <w:szCs w:val="20"/>
              </w:rPr>
              <w:t>543.82 / 1962.75 / 330.97</w:t>
            </w:r>
          </w:p>
        </w:tc>
      </w:tr>
      <w:tr w:rsidR="00AF0686" w:rsidRPr="00FC0737" w14:paraId="7334046D" w14:textId="77777777" w:rsidTr="00147B81">
        <w:tc>
          <w:tcPr>
            <w:tcW w:w="4127" w:type="dxa"/>
          </w:tcPr>
          <w:p w14:paraId="41D97F0C" w14:textId="77777777" w:rsidR="00AF0686" w:rsidRDefault="00AF0686" w:rsidP="005501C3">
            <w:pPr>
              <w:rPr>
                <w:rFonts w:ascii="Arial" w:hAnsi="Arial" w:cs="Arial"/>
                <w:szCs w:val="20"/>
              </w:rPr>
            </w:pPr>
            <w:r>
              <w:rPr>
                <w:rFonts w:ascii="Arial" w:hAnsi="Arial" w:cs="Arial"/>
                <w:szCs w:val="20"/>
              </w:rPr>
              <w:t>Center of Mass (in meters)</w:t>
            </w:r>
          </w:p>
        </w:tc>
        <w:tc>
          <w:tcPr>
            <w:tcW w:w="1625" w:type="dxa"/>
          </w:tcPr>
          <w:p w14:paraId="4FEBBC9C" w14:textId="77777777" w:rsidR="001B2DFA" w:rsidRDefault="001B2DFA" w:rsidP="005501C3">
            <w:pPr>
              <w:jc w:val="right"/>
              <w:rPr>
                <w:rFonts w:ascii="Arial" w:hAnsi="Arial" w:cs="Arial"/>
                <w:color w:val="339966"/>
                <w:szCs w:val="20"/>
              </w:rPr>
            </w:pPr>
            <w:r>
              <w:rPr>
                <w:rFonts w:ascii="Arial" w:hAnsi="Arial" w:cs="Arial"/>
                <w:color w:val="339966"/>
                <w:szCs w:val="20"/>
              </w:rPr>
              <w:t xml:space="preserve">0.0, -0.07, </w:t>
            </w:r>
          </w:p>
          <w:p w14:paraId="21AF90EE" w14:textId="77777777" w:rsidR="00AF0686" w:rsidRDefault="001B2DFA" w:rsidP="005501C3">
            <w:pPr>
              <w:jc w:val="right"/>
              <w:rPr>
                <w:rFonts w:ascii="Arial" w:hAnsi="Arial" w:cs="Arial"/>
                <w:color w:val="339966"/>
                <w:szCs w:val="20"/>
              </w:rPr>
            </w:pPr>
            <w:r>
              <w:rPr>
                <w:rFonts w:ascii="Arial" w:hAnsi="Arial" w:cs="Arial"/>
                <w:color w:val="339966"/>
                <w:szCs w:val="20"/>
              </w:rPr>
              <w:t>-0.50</w:t>
            </w:r>
          </w:p>
        </w:tc>
        <w:tc>
          <w:tcPr>
            <w:tcW w:w="1562" w:type="dxa"/>
          </w:tcPr>
          <w:p w14:paraId="6757AF49" w14:textId="77777777" w:rsidR="00AF0686" w:rsidRDefault="001B2DFA" w:rsidP="005501C3">
            <w:pPr>
              <w:jc w:val="right"/>
              <w:rPr>
                <w:rFonts w:ascii="Arial" w:hAnsi="Arial" w:cs="Arial"/>
                <w:color w:val="800080"/>
                <w:szCs w:val="20"/>
              </w:rPr>
            </w:pPr>
            <w:r>
              <w:rPr>
                <w:rFonts w:ascii="Arial" w:hAnsi="Arial" w:cs="Arial"/>
                <w:color w:val="800080"/>
                <w:szCs w:val="20"/>
              </w:rPr>
              <w:t>0.0, 0.41,</w:t>
            </w:r>
          </w:p>
          <w:p w14:paraId="29EC5F88" w14:textId="77777777" w:rsidR="001B2DFA" w:rsidRDefault="001B2DFA" w:rsidP="005501C3">
            <w:pPr>
              <w:jc w:val="right"/>
              <w:rPr>
                <w:rFonts w:ascii="Arial" w:hAnsi="Arial" w:cs="Arial"/>
                <w:color w:val="800080"/>
                <w:szCs w:val="20"/>
              </w:rPr>
            </w:pPr>
            <w:r>
              <w:rPr>
                <w:rFonts w:ascii="Arial" w:hAnsi="Arial" w:cs="Arial"/>
                <w:color w:val="800080"/>
                <w:szCs w:val="20"/>
              </w:rPr>
              <w:t>-2.05</w:t>
            </w:r>
          </w:p>
        </w:tc>
        <w:tc>
          <w:tcPr>
            <w:tcW w:w="1614" w:type="dxa"/>
          </w:tcPr>
          <w:p w14:paraId="6C19C057" w14:textId="77777777" w:rsidR="00AF0686" w:rsidRDefault="00E8131A" w:rsidP="00FC0737">
            <w:pPr>
              <w:jc w:val="right"/>
              <w:rPr>
                <w:rFonts w:ascii="Arial" w:hAnsi="Arial" w:cs="Arial"/>
                <w:color w:val="0000FF"/>
                <w:szCs w:val="20"/>
              </w:rPr>
            </w:pPr>
            <w:r>
              <w:rPr>
                <w:rFonts w:ascii="Arial" w:hAnsi="Arial" w:cs="Arial"/>
                <w:color w:val="0000FF"/>
                <w:szCs w:val="20"/>
              </w:rPr>
              <w:t xml:space="preserve">0.0, 10.45, </w:t>
            </w:r>
          </w:p>
          <w:p w14:paraId="32F4C4F0" w14:textId="77777777" w:rsidR="00E8131A" w:rsidRDefault="00E8131A" w:rsidP="00FC0737">
            <w:pPr>
              <w:jc w:val="right"/>
              <w:rPr>
                <w:rFonts w:ascii="Arial" w:hAnsi="Arial" w:cs="Arial"/>
                <w:color w:val="0000FF"/>
                <w:szCs w:val="20"/>
              </w:rPr>
            </w:pPr>
            <w:r>
              <w:rPr>
                <w:rFonts w:ascii="Arial" w:hAnsi="Arial" w:cs="Arial"/>
                <w:color w:val="0000FF"/>
                <w:szCs w:val="20"/>
              </w:rPr>
              <w:t>-4.66</w:t>
            </w:r>
          </w:p>
        </w:tc>
      </w:tr>
      <w:tr w:rsidR="00D67FBC" w:rsidRPr="00FC0737" w14:paraId="2D5E49A4" w14:textId="77777777" w:rsidTr="00147B81">
        <w:tc>
          <w:tcPr>
            <w:tcW w:w="4127" w:type="dxa"/>
          </w:tcPr>
          <w:p w14:paraId="2D9AB040" w14:textId="77777777" w:rsidR="00D67FBC" w:rsidRPr="007A797D" w:rsidRDefault="00D67FBC" w:rsidP="005501C3">
            <w:pPr>
              <w:rPr>
                <w:rFonts w:ascii="Arial" w:hAnsi="Arial" w:cs="Arial"/>
                <w:szCs w:val="20"/>
              </w:rPr>
            </w:pPr>
            <w:r w:rsidRPr="007A797D">
              <w:rPr>
                <w:rFonts w:ascii="Arial" w:hAnsi="Arial" w:cs="Arial"/>
                <w:szCs w:val="20"/>
              </w:rPr>
              <w:t>Crew Complement</w:t>
            </w:r>
          </w:p>
        </w:tc>
        <w:tc>
          <w:tcPr>
            <w:tcW w:w="1625" w:type="dxa"/>
          </w:tcPr>
          <w:p w14:paraId="22685B66"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w:t>
            </w:r>
          </w:p>
        </w:tc>
        <w:tc>
          <w:tcPr>
            <w:tcW w:w="1562" w:type="dxa"/>
          </w:tcPr>
          <w:p w14:paraId="18870ADC" w14:textId="77777777" w:rsidR="00D67FBC" w:rsidRPr="00D67FBC" w:rsidRDefault="00D45750" w:rsidP="005501C3">
            <w:pPr>
              <w:jc w:val="right"/>
              <w:rPr>
                <w:rFonts w:ascii="Arial" w:hAnsi="Arial" w:cs="Arial"/>
                <w:color w:val="800080"/>
                <w:szCs w:val="20"/>
              </w:rPr>
            </w:pPr>
            <w:r>
              <w:rPr>
                <w:rFonts w:ascii="Arial" w:hAnsi="Arial" w:cs="Arial"/>
                <w:color w:val="800080"/>
                <w:szCs w:val="20"/>
              </w:rPr>
              <w:t>14</w:t>
            </w:r>
          </w:p>
        </w:tc>
        <w:tc>
          <w:tcPr>
            <w:tcW w:w="1614" w:type="dxa"/>
          </w:tcPr>
          <w:p w14:paraId="0FB8533F"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18</w:t>
            </w:r>
          </w:p>
        </w:tc>
      </w:tr>
      <w:tr w:rsidR="00D67FBC" w:rsidRPr="00FC0737" w14:paraId="72060340" w14:textId="77777777" w:rsidTr="00147B81">
        <w:tc>
          <w:tcPr>
            <w:tcW w:w="4127" w:type="dxa"/>
          </w:tcPr>
          <w:p w14:paraId="153BE36F" w14:textId="77777777" w:rsidR="00D67FBC" w:rsidRPr="007A797D" w:rsidRDefault="00D67FBC" w:rsidP="005501C3">
            <w:pPr>
              <w:rPr>
                <w:rFonts w:ascii="Arial" w:hAnsi="Arial" w:cs="Arial"/>
                <w:szCs w:val="20"/>
              </w:rPr>
            </w:pPr>
            <w:r w:rsidRPr="007A797D">
              <w:rPr>
                <w:rFonts w:ascii="Arial" w:hAnsi="Arial" w:cs="Arial"/>
                <w:szCs w:val="20"/>
              </w:rPr>
              <w:t>Gear deployment time</w:t>
            </w:r>
          </w:p>
        </w:tc>
        <w:tc>
          <w:tcPr>
            <w:tcW w:w="1625" w:type="dxa"/>
          </w:tcPr>
          <w:p w14:paraId="3590DE6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6.7 seconds</w:t>
            </w:r>
          </w:p>
        </w:tc>
        <w:tc>
          <w:tcPr>
            <w:tcW w:w="1562" w:type="dxa"/>
          </w:tcPr>
          <w:p w14:paraId="11B127C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6.7 seconds</w:t>
            </w:r>
          </w:p>
        </w:tc>
        <w:tc>
          <w:tcPr>
            <w:tcW w:w="1614" w:type="dxa"/>
          </w:tcPr>
          <w:p w14:paraId="544EE72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6.7 seconds</w:t>
            </w:r>
          </w:p>
        </w:tc>
      </w:tr>
      <w:tr w:rsidR="00D67FBC" w:rsidRPr="00FC0737" w14:paraId="2353919A" w14:textId="77777777" w:rsidTr="00147B81">
        <w:tc>
          <w:tcPr>
            <w:tcW w:w="4127" w:type="dxa"/>
          </w:tcPr>
          <w:p w14:paraId="6BB7B0C6" w14:textId="77777777" w:rsidR="00D67FBC" w:rsidRPr="007A797D" w:rsidRDefault="00D67FBC" w:rsidP="005501C3">
            <w:pPr>
              <w:rPr>
                <w:rFonts w:ascii="Arial" w:hAnsi="Arial" w:cs="Arial"/>
                <w:szCs w:val="20"/>
              </w:rPr>
            </w:pPr>
            <w:r w:rsidRPr="007A797D">
              <w:rPr>
                <w:rFonts w:ascii="Arial" w:hAnsi="Arial" w:cs="Arial"/>
                <w:szCs w:val="20"/>
              </w:rPr>
              <w:t>Docking Port</w:t>
            </w:r>
            <w:r w:rsidR="00C62FDE">
              <w:rPr>
                <w:rFonts w:ascii="Arial" w:hAnsi="Arial" w:cs="Arial"/>
                <w:szCs w:val="20"/>
              </w:rPr>
              <w:t xml:space="preserve"> / Nosecone</w:t>
            </w:r>
            <w:r w:rsidRPr="007A797D">
              <w:rPr>
                <w:rFonts w:ascii="Arial" w:hAnsi="Arial" w:cs="Arial"/>
                <w:szCs w:val="20"/>
              </w:rPr>
              <w:t xml:space="preserve"> deployment time</w:t>
            </w:r>
          </w:p>
        </w:tc>
        <w:tc>
          <w:tcPr>
            <w:tcW w:w="1625" w:type="dxa"/>
          </w:tcPr>
          <w:p w14:paraId="010585F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20.0 seconds</w:t>
            </w:r>
          </w:p>
        </w:tc>
        <w:tc>
          <w:tcPr>
            <w:tcW w:w="1562" w:type="dxa"/>
          </w:tcPr>
          <w:p w14:paraId="4BF0BC61"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20.0 seconds</w:t>
            </w:r>
          </w:p>
        </w:tc>
        <w:tc>
          <w:tcPr>
            <w:tcW w:w="1614" w:type="dxa"/>
          </w:tcPr>
          <w:p w14:paraId="6D77ADCD"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20.0 seconds</w:t>
            </w:r>
          </w:p>
        </w:tc>
      </w:tr>
      <w:tr w:rsidR="00D67FBC" w:rsidRPr="00FC0737" w14:paraId="26264A00" w14:textId="77777777" w:rsidTr="00147B81">
        <w:tc>
          <w:tcPr>
            <w:tcW w:w="4127" w:type="dxa"/>
          </w:tcPr>
          <w:p w14:paraId="58058BCC" w14:textId="77777777" w:rsidR="00D67FBC" w:rsidRPr="007A797D" w:rsidRDefault="00D67FBC" w:rsidP="005501C3">
            <w:pPr>
              <w:rPr>
                <w:rFonts w:ascii="Arial" w:hAnsi="Arial" w:cs="Arial"/>
                <w:szCs w:val="20"/>
              </w:rPr>
            </w:pPr>
            <w:r w:rsidRPr="007A797D">
              <w:rPr>
                <w:rFonts w:ascii="Arial" w:hAnsi="Arial" w:cs="Arial"/>
                <w:szCs w:val="20"/>
              </w:rPr>
              <w:t>Crew Elevator deployment time</w:t>
            </w:r>
          </w:p>
        </w:tc>
        <w:tc>
          <w:tcPr>
            <w:tcW w:w="1625" w:type="dxa"/>
          </w:tcPr>
          <w:p w14:paraId="67D0FC8E" w14:textId="77777777" w:rsidR="00D67FBC" w:rsidRPr="00553558" w:rsidRDefault="00D67FBC" w:rsidP="005501C3">
            <w:pPr>
              <w:jc w:val="right"/>
              <w:rPr>
                <w:rFonts w:ascii="Arial" w:hAnsi="Arial" w:cs="Arial"/>
                <w:color w:val="339966"/>
                <w:szCs w:val="20"/>
              </w:rPr>
            </w:pPr>
            <w:r>
              <w:rPr>
                <w:rFonts w:ascii="Arial" w:hAnsi="Arial" w:cs="Arial"/>
                <w:color w:val="339966"/>
                <w:szCs w:val="20"/>
              </w:rPr>
              <w:t>N/A</w:t>
            </w:r>
          </w:p>
        </w:tc>
        <w:tc>
          <w:tcPr>
            <w:tcW w:w="1562" w:type="dxa"/>
          </w:tcPr>
          <w:p w14:paraId="5775BF8E"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N/A</w:t>
            </w:r>
          </w:p>
        </w:tc>
        <w:tc>
          <w:tcPr>
            <w:tcW w:w="1614" w:type="dxa"/>
          </w:tcPr>
          <w:p w14:paraId="5B42A0F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776D81BC" w14:textId="77777777" w:rsidTr="00147B81">
        <w:tc>
          <w:tcPr>
            <w:tcW w:w="4127" w:type="dxa"/>
          </w:tcPr>
          <w:p w14:paraId="25F197CD" w14:textId="77777777" w:rsidR="00D67FBC" w:rsidRPr="007A797D" w:rsidRDefault="00D67FBC" w:rsidP="005501C3">
            <w:pPr>
              <w:rPr>
                <w:rFonts w:ascii="Arial" w:hAnsi="Arial" w:cs="Arial"/>
                <w:szCs w:val="20"/>
              </w:rPr>
            </w:pPr>
            <w:r w:rsidRPr="007A797D">
              <w:rPr>
                <w:rFonts w:ascii="Arial" w:hAnsi="Arial" w:cs="Arial"/>
                <w:szCs w:val="20"/>
              </w:rPr>
              <w:t>Airlock doors opening time</w:t>
            </w:r>
          </w:p>
        </w:tc>
        <w:tc>
          <w:tcPr>
            <w:tcW w:w="1625" w:type="dxa"/>
          </w:tcPr>
          <w:p w14:paraId="405956FC"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10.0 seconds</w:t>
            </w:r>
          </w:p>
        </w:tc>
        <w:tc>
          <w:tcPr>
            <w:tcW w:w="1562" w:type="dxa"/>
          </w:tcPr>
          <w:p w14:paraId="3E6ACE4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10.0 seconds</w:t>
            </w:r>
          </w:p>
        </w:tc>
        <w:tc>
          <w:tcPr>
            <w:tcW w:w="1614" w:type="dxa"/>
          </w:tcPr>
          <w:p w14:paraId="22782D45"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10.0 seconds</w:t>
            </w:r>
          </w:p>
        </w:tc>
      </w:tr>
      <w:tr w:rsidR="00D67FBC" w:rsidRPr="00FC0737" w14:paraId="327CD430" w14:textId="77777777" w:rsidTr="00147B81">
        <w:tc>
          <w:tcPr>
            <w:tcW w:w="4127" w:type="dxa"/>
          </w:tcPr>
          <w:p w14:paraId="3F17090D" w14:textId="77777777" w:rsidR="00D67FBC" w:rsidRPr="007A797D" w:rsidRDefault="00D67FBC" w:rsidP="005501C3">
            <w:pPr>
              <w:rPr>
                <w:rFonts w:ascii="Arial" w:hAnsi="Arial" w:cs="Arial"/>
                <w:szCs w:val="20"/>
              </w:rPr>
            </w:pPr>
            <w:r w:rsidRPr="007A797D">
              <w:rPr>
                <w:rFonts w:ascii="Arial" w:hAnsi="Arial" w:cs="Arial"/>
                <w:szCs w:val="20"/>
              </w:rPr>
              <w:t>Airlock chamber pressurization time</w:t>
            </w:r>
          </w:p>
        </w:tc>
        <w:tc>
          <w:tcPr>
            <w:tcW w:w="1625" w:type="dxa"/>
          </w:tcPr>
          <w:p w14:paraId="71C3060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28.0 seconds (vacuum to 14.7 psi)</w:t>
            </w:r>
          </w:p>
        </w:tc>
        <w:tc>
          <w:tcPr>
            <w:tcW w:w="1562" w:type="dxa"/>
          </w:tcPr>
          <w:p w14:paraId="61CAE6E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28.0 seconds (vacuum to 14.7 psi)</w:t>
            </w:r>
          </w:p>
        </w:tc>
        <w:tc>
          <w:tcPr>
            <w:tcW w:w="1614" w:type="dxa"/>
          </w:tcPr>
          <w:p w14:paraId="4008F3C6"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28.0 seconds (vacuum to 14.7 psi)</w:t>
            </w:r>
          </w:p>
        </w:tc>
      </w:tr>
      <w:tr w:rsidR="00D67FBC" w:rsidRPr="00FC0737" w14:paraId="73B8131E" w14:textId="77777777" w:rsidTr="00147B81">
        <w:tc>
          <w:tcPr>
            <w:tcW w:w="4127" w:type="dxa"/>
          </w:tcPr>
          <w:p w14:paraId="79E5066F" w14:textId="77777777" w:rsidR="00D67FBC" w:rsidRPr="007A797D" w:rsidRDefault="00D67FBC" w:rsidP="005501C3">
            <w:pPr>
              <w:rPr>
                <w:rFonts w:ascii="Arial" w:hAnsi="Arial" w:cs="Arial"/>
                <w:szCs w:val="20"/>
              </w:rPr>
            </w:pPr>
            <w:r w:rsidRPr="007A797D">
              <w:rPr>
                <w:rFonts w:ascii="Arial" w:hAnsi="Arial" w:cs="Arial"/>
                <w:szCs w:val="20"/>
              </w:rPr>
              <w:t>Radiator deployment time</w:t>
            </w:r>
          </w:p>
        </w:tc>
        <w:tc>
          <w:tcPr>
            <w:tcW w:w="1625" w:type="dxa"/>
          </w:tcPr>
          <w:p w14:paraId="6234B7B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32.0 seconds</w:t>
            </w:r>
          </w:p>
        </w:tc>
        <w:tc>
          <w:tcPr>
            <w:tcW w:w="1562" w:type="dxa"/>
          </w:tcPr>
          <w:p w14:paraId="1B79278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32.0 seconds</w:t>
            </w:r>
          </w:p>
        </w:tc>
        <w:tc>
          <w:tcPr>
            <w:tcW w:w="1614" w:type="dxa"/>
          </w:tcPr>
          <w:p w14:paraId="11EE0810"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32.0 seconds</w:t>
            </w:r>
          </w:p>
        </w:tc>
      </w:tr>
      <w:tr w:rsidR="00D67FBC" w:rsidRPr="00FC0737" w14:paraId="074EFC16" w14:textId="77777777" w:rsidTr="00147B81">
        <w:tc>
          <w:tcPr>
            <w:tcW w:w="4127" w:type="dxa"/>
          </w:tcPr>
          <w:p w14:paraId="77C266C6" w14:textId="77777777" w:rsidR="00D67FBC" w:rsidRPr="007A797D" w:rsidRDefault="00D67FBC" w:rsidP="005501C3">
            <w:pPr>
              <w:rPr>
                <w:rFonts w:ascii="Arial" w:hAnsi="Arial" w:cs="Arial"/>
                <w:szCs w:val="20"/>
              </w:rPr>
            </w:pPr>
            <w:r w:rsidRPr="007A797D">
              <w:rPr>
                <w:rFonts w:ascii="Arial" w:hAnsi="Arial" w:cs="Arial"/>
                <w:szCs w:val="20"/>
              </w:rPr>
              <w:t>Airbrake deployment time</w:t>
            </w:r>
          </w:p>
        </w:tc>
        <w:tc>
          <w:tcPr>
            <w:tcW w:w="1625" w:type="dxa"/>
          </w:tcPr>
          <w:p w14:paraId="77EDA3F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72B7A260"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09DD3BE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4D2E987" w14:textId="77777777" w:rsidTr="00147B81">
        <w:tc>
          <w:tcPr>
            <w:tcW w:w="4127" w:type="dxa"/>
          </w:tcPr>
          <w:p w14:paraId="7C298732" w14:textId="77777777" w:rsidR="00D67FBC" w:rsidRPr="007A797D" w:rsidRDefault="00D67FBC" w:rsidP="005501C3">
            <w:pPr>
              <w:rPr>
                <w:rFonts w:ascii="Arial" w:hAnsi="Arial" w:cs="Arial"/>
                <w:szCs w:val="20"/>
              </w:rPr>
            </w:pPr>
            <w:smartTag w:uri="urn:schemas-microsoft-com:office:smarttags" w:element="place">
              <w:smartTag w:uri="urn:schemas-microsoft-com:office:smarttags" w:element="PlaceName">
                <w:r w:rsidRPr="007A797D">
                  <w:rPr>
                    <w:rFonts w:ascii="Arial" w:hAnsi="Arial" w:cs="Arial"/>
                    <w:szCs w:val="20"/>
                  </w:rPr>
                  <w:lastRenderedPageBreak/>
                  <w:t>Payload</w:t>
                </w:r>
              </w:smartTag>
              <w:r w:rsidRPr="007A797D">
                <w:rPr>
                  <w:rFonts w:ascii="Arial" w:hAnsi="Arial" w:cs="Arial"/>
                  <w:szCs w:val="20"/>
                </w:rPr>
                <w:t xml:space="preserve"> </w:t>
              </w:r>
              <w:smartTag w:uri="urn:schemas-microsoft-com:office:smarttags" w:element="PlaceType">
                <w:r w:rsidRPr="007A797D">
                  <w:rPr>
                    <w:rFonts w:ascii="Arial" w:hAnsi="Arial" w:cs="Arial"/>
                    <w:szCs w:val="20"/>
                  </w:rPr>
                  <w:t>Bay</w:t>
                </w:r>
              </w:smartTag>
            </w:smartTag>
            <w:r w:rsidRPr="007A797D">
              <w:rPr>
                <w:rFonts w:ascii="Arial" w:hAnsi="Arial" w:cs="Arial"/>
                <w:szCs w:val="20"/>
              </w:rPr>
              <w:t xml:space="preserve"> Doors opening time</w:t>
            </w:r>
          </w:p>
        </w:tc>
        <w:tc>
          <w:tcPr>
            <w:tcW w:w="1625" w:type="dxa"/>
          </w:tcPr>
          <w:p w14:paraId="603473A3" w14:textId="77777777" w:rsidR="00D67FBC" w:rsidRPr="00553558" w:rsidRDefault="009F341D" w:rsidP="005501C3">
            <w:pPr>
              <w:jc w:val="right"/>
              <w:rPr>
                <w:rFonts w:ascii="Arial" w:hAnsi="Arial" w:cs="Arial"/>
                <w:color w:val="339966"/>
                <w:szCs w:val="20"/>
              </w:rPr>
            </w:pPr>
            <w:r>
              <w:rPr>
                <w:rFonts w:ascii="Arial" w:hAnsi="Arial" w:cs="Arial"/>
                <w:color w:val="339966"/>
                <w:szCs w:val="20"/>
              </w:rPr>
              <w:t>N/A</w:t>
            </w:r>
          </w:p>
        </w:tc>
        <w:tc>
          <w:tcPr>
            <w:tcW w:w="1562" w:type="dxa"/>
          </w:tcPr>
          <w:p w14:paraId="57451266" w14:textId="77777777" w:rsidR="00D67FBC" w:rsidRPr="00D67FBC" w:rsidRDefault="007C3136" w:rsidP="005501C3">
            <w:pPr>
              <w:jc w:val="right"/>
              <w:rPr>
                <w:rFonts w:ascii="Arial" w:hAnsi="Arial" w:cs="Arial"/>
                <w:color w:val="800080"/>
                <w:szCs w:val="20"/>
              </w:rPr>
            </w:pPr>
            <w:r>
              <w:rPr>
                <w:rFonts w:ascii="Arial" w:hAnsi="Arial" w:cs="Arial"/>
                <w:color w:val="800080"/>
                <w:szCs w:val="20"/>
              </w:rPr>
              <w:t>22</w:t>
            </w:r>
            <w:r w:rsidR="00D67FBC" w:rsidRPr="00D67FBC">
              <w:rPr>
                <w:rFonts w:ascii="Arial" w:hAnsi="Arial" w:cs="Arial"/>
                <w:color w:val="800080"/>
                <w:szCs w:val="20"/>
              </w:rPr>
              <w:t>.0 seconds</w:t>
            </w:r>
          </w:p>
        </w:tc>
        <w:tc>
          <w:tcPr>
            <w:tcW w:w="1614" w:type="dxa"/>
          </w:tcPr>
          <w:p w14:paraId="0FDFB943"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35.0 seconds</w:t>
            </w:r>
          </w:p>
        </w:tc>
      </w:tr>
      <w:tr w:rsidR="00D67FBC" w:rsidRPr="00FC0737" w14:paraId="06C43DFD" w14:textId="77777777" w:rsidTr="00147B81">
        <w:tc>
          <w:tcPr>
            <w:tcW w:w="4127" w:type="dxa"/>
          </w:tcPr>
          <w:p w14:paraId="7A559DA1" w14:textId="77777777" w:rsidR="00D67FBC" w:rsidRPr="007A797D" w:rsidRDefault="00D67FBC" w:rsidP="005501C3">
            <w:pPr>
              <w:rPr>
                <w:rFonts w:ascii="Arial" w:hAnsi="Arial" w:cs="Arial"/>
                <w:szCs w:val="20"/>
              </w:rPr>
            </w:pPr>
            <w:r w:rsidRPr="007A797D">
              <w:rPr>
                <w:rFonts w:ascii="Arial" w:hAnsi="Arial" w:cs="Arial"/>
                <w:szCs w:val="20"/>
              </w:rPr>
              <w:t>Crew Hatch opening time</w:t>
            </w:r>
          </w:p>
        </w:tc>
        <w:tc>
          <w:tcPr>
            <w:tcW w:w="1625" w:type="dxa"/>
          </w:tcPr>
          <w:p w14:paraId="418D3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6.6 seconds</w:t>
            </w:r>
          </w:p>
        </w:tc>
        <w:tc>
          <w:tcPr>
            <w:tcW w:w="1562" w:type="dxa"/>
          </w:tcPr>
          <w:p w14:paraId="614B689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6.6 seconds</w:t>
            </w:r>
          </w:p>
        </w:tc>
        <w:tc>
          <w:tcPr>
            <w:tcW w:w="1614" w:type="dxa"/>
          </w:tcPr>
          <w:p w14:paraId="24F93072"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6.6 seconds</w:t>
            </w:r>
          </w:p>
        </w:tc>
      </w:tr>
      <w:tr w:rsidR="00D67FBC" w:rsidRPr="00FC0737" w14:paraId="04EDD5BA" w14:textId="77777777" w:rsidTr="00147B81">
        <w:tc>
          <w:tcPr>
            <w:tcW w:w="4127" w:type="dxa"/>
          </w:tcPr>
          <w:p w14:paraId="318ACBB5" w14:textId="77777777" w:rsidR="00D67FBC" w:rsidRPr="007A797D" w:rsidRDefault="00D67FBC" w:rsidP="005501C3">
            <w:pPr>
              <w:rPr>
                <w:rFonts w:ascii="Arial" w:hAnsi="Arial" w:cs="Arial"/>
                <w:szCs w:val="20"/>
              </w:rPr>
            </w:pPr>
            <w:r w:rsidRPr="007A797D">
              <w:rPr>
                <w:rFonts w:ascii="Arial" w:hAnsi="Arial" w:cs="Arial"/>
                <w:szCs w:val="20"/>
              </w:rPr>
              <w:t>Retro Doors opening time</w:t>
            </w:r>
          </w:p>
        </w:tc>
        <w:tc>
          <w:tcPr>
            <w:tcW w:w="1625" w:type="dxa"/>
          </w:tcPr>
          <w:p w14:paraId="34B5AC75"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3.3 seconds</w:t>
            </w:r>
          </w:p>
        </w:tc>
        <w:tc>
          <w:tcPr>
            <w:tcW w:w="1562" w:type="dxa"/>
          </w:tcPr>
          <w:p w14:paraId="38A5C5D8"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3.3 seconds</w:t>
            </w:r>
          </w:p>
        </w:tc>
        <w:tc>
          <w:tcPr>
            <w:tcW w:w="1614" w:type="dxa"/>
          </w:tcPr>
          <w:p w14:paraId="4AA3B1EE"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3.3 seconds</w:t>
            </w:r>
          </w:p>
        </w:tc>
      </w:tr>
      <w:tr w:rsidR="00D67FBC" w:rsidRPr="00FC0737" w14:paraId="1222B0C6" w14:textId="77777777" w:rsidTr="00147B81">
        <w:tc>
          <w:tcPr>
            <w:tcW w:w="4127" w:type="dxa"/>
          </w:tcPr>
          <w:p w14:paraId="332CE104" w14:textId="77777777" w:rsidR="00D67FBC" w:rsidRPr="007A797D" w:rsidRDefault="00D67FBC" w:rsidP="005501C3">
            <w:pPr>
              <w:rPr>
                <w:rFonts w:ascii="Arial" w:hAnsi="Arial" w:cs="Arial"/>
                <w:szCs w:val="20"/>
              </w:rPr>
            </w:pPr>
            <w:r w:rsidRPr="007A797D">
              <w:rPr>
                <w:rFonts w:ascii="Arial" w:hAnsi="Arial" w:cs="Arial"/>
                <w:szCs w:val="20"/>
              </w:rPr>
              <w:t>Hover Doors opening time</w:t>
            </w:r>
          </w:p>
        </w:tc>
        <w:tc>
          <w:tcPr>
            <w:tcW w:w="1625" w:type="dxa"/>
          </w:tcPr>
          <w:p w14:paraId="5BC122E1"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w:t>
            </w:r>
          </w:p>
        </w:tc>
        <w:tc>
          <w:tcPr>
            <w:tcW w:w="1562" w:type="dxa"/>
          </w:tcPr>
          <w:p w14:paraId="1B63F612"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w:t>
            </w:r>
          </w:p>
        </w:tc>
        <w:tc>
          <w:tcPr>
            <w:tcW w:w="1614" w:type="dxa"/>
          </w:tcPr>
          <w:p w14:paraId="64E3CC54"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w:t>
            </w:r>
          </w:p>
        </w:tc>
      </w:tr>
      <w:tr w:rsidR="00D67FBC" w:rsidRPr="00FC0737" w14:paraId="796D7D85" w14:textId="77777777" w:rsidTr="00147B81">
        <w:tc>
          <w:tcPr>
            <w:tcW w:w="4127" w:type="dxa"/>
          </w:tcPr>
          <w:p w14:paraId="57E451E0" w14:textId="77777777" w:rsidR="00D67FBC" w:rsidRPr="007A797D" w:rsidRDefault="00D67FBC" w:rsidP="005501C3">
            <w:pPr>
              <w:rPr>
                <w:rFonts w:ascii="Arial" w:hAnsi="Arial" w:cs="Arial"/>
                <w:szCs w:val="20"/>
              </w:rPr>
            </w:pPr>
            <w:r w:rsidRPr="007A797D">
              <w:rPr>
                <w:rFonts w:ascii="Arial" w:hAnsi="Arial" w:cs="Arial"/>
                <w:szCs w:val="20"/>
              </w:rPr>
              <w:t>SCRAM Doors opening time</w:t>
            </w:r>
          </w:p>
        </w:tc>
        <w:tc>
          <w:tcPr>
            <w:tcW w:w="1625" w:type="dxa"/>
          </w:tcPr>
          <w:p w14:paraId="6D25F62F"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3.0 seconds</w:t>
            </w:r>
          </w:p>
        </w:tc>
        <w:tc>
          <w:tcPr>
            <w:tcW w:w="1562" w:type="dxa"/>
          </w:tcPr>
          <w:p w14:paraId="646253EC"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3.0 seconds</w:t>
            </w:r>
          </w:p>
        </w:tc>
        <w:tc>
          <w:tcPr>
            <w:tcW w:w="1614" w:type="dxa"/>
          </w:tcPr>
          <w:p w14:paraId="2B3A5F7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3.0 seconds</w:t>
            </w:r>
          </w:p>
        </w:tc>
      </w:tr>
      <w:tr w:rsidR="00D67FBC" w:rsidRPr="00FC0737" w14:paraId="4E48708C" w14:textId="77777777" w:rsidTr="00147B81">
        <w:tc>
          <w:tcPr>
            <w:tcW w:w="4127" w:type="dxa"/>
          </w:tcPr>
          <w:p w14:paraId="78754BFA" w14:textId="77777777" w:rsidR="00D67FBC" w:rsidRPr="007A797D" w:rsidRDefault="00D67FBC" w:rsidP="005501C3">
            <w:pPr>
              <w:rPr>
                <w:rFonts w:ascii="Arial" w:hAnsi="Arial" w:cs="Arial"/>
                <w:szCs w:val="20"/>
              </w:rPr>
            </w:pPr>
            <w:r w:rsidRPr="007A797D">
              <w:rPr>
                <w:rFonts w:ascii="Arial" w:hAnsi="Arial" w:cs="Arial"/>
                <w:szCs w:val="20"/>
              </w:rPr>
              <w:t>Main Refueling Line Pressure</w:t>
            </w:r>
          </w:p>
        </w:tc>
        <w:tc>
          <w:tcPr>
            <w:tcW w:w="1625" w:type="dxa"/>
          </w:tcPr>
          <w:p w14:paraId="46F0AEFB"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22.2 psi nominal, 30 psi max</w:t>
            </w:r>
          </w:p>
        </w:tc>
        <w:tc>
          <w:tcPr>
            <w:tcW w:w="1562" w:type="dxa"/>
          </w:tcPr>
          <w:p w14:paraId="1A75A21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22.2 psi nominal, 30 psi max</w:t>
            </w:r>
          </w:p>
        </w:tc>
        <w:tc>
          <w:tcPr>
            <w:tcW w:w="1614" w:type="dxa"/>
          </w:tcPr>
          <w:p w14:paraId="2DD7E3B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22.2 psi nominal, 30 psi max</w:t>
            </w:r>
          </w:p>
        </w:tc>
      </w:tr>
      <w:tr w:rsidR="00D67FBC" w:rsidRPr="00FC0737" w14:paraId="000B9A21" w14:textId="77777777" w:rsidTr="00147B81">
        <w:tc>
          <w:tcPr>
            <w:tcW w:w="4127" w:type="dxa"/>
          </w:tcPr>
          <w:p w14:paraId="4C128F1D" w14:textId="77777777" w:rsidR="00D67FBC" w:rsidRPr="007A797D" w:rsidRDefault="00D67FBC" w:rsidP="005501C3">
            <w:pPr>
              <w:rPr>
                <w:rFonts w:ascii="Arial" w:hAnsi="Arial" w:cs="Arial"/>
                <w:szCs w:val="20"/>
              </w:rPr>
            </w:pPr>
            <w:r w:rsidRPr="007A797D">
              <w:rPr>
                <w:rFonts w:ascii="Arial" w:hAnsi="Arial" w:cs="Arial"/>
                <w:szCs w:val="20"/>
              </w:rPr>
              <w:t>SCRAM Refueling Line Pressure</w:t>
            </w:r>
          </w:p>
        </w:tc>
        <w:tc>
          <w:tcPr>
            <w:tcW w:w="1625" w:type="dxa"/>
          </w:tcPr>
          <w:p w14:paraId="7F0926B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15.6 psi nominal, 21 psi max</w:t>
            </w:r>
          </w:p>
        </w:tc>
        <w:tc>
          <w:tcPr>
            <w:tcW w:w="1562" w:type="dxa"/>
          </w:tcPr>
          <w:p w14:paraId="1D1F6339"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15.6 psi nominal, 21 psi max</w:t>
            </w:r>
          </w:p>
        </w:tc>
        <w:tc>
          <w:tcPr>
            <w:tcW w:w="1614" w:type="dxa"/>
          </w:tcPr>
          <w:p w14:paraId="582E374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15.6 psi nominal, 21 psi max</w:t>
            </w:r>
          </w:p>
        </w:tc>
      </w:tr>
      <w:tr w:rsidR="00D67FBC" w:rsidRPr="00FC0737" w14:paraId="454BB643" w14:textId="77777777" w:rsidTr="00147B81">
        <w:tc>
          <w:tcPr>
            <w:tcW w:w="4127" w:type="dxa"/>
          </w:tcPr>
          <w:p w14:paraId="582496B7" w14:textId="77777777" w:rsidR="00D67FBC" w:rsidRPr="007A797D" w:rsidRDefault="00D67FBC" w:rsidP="005501C3">
            <w:pPr>
              <w:rPr>
                <w:rFonts w:ascii="Arial" w:hAnsi="Arial" w:cs="Arial"/>
                <w:szCs w:val="20"/>
              </w:rPr>
            </w:pPr>
            <w:r w:rsidRPr="007A797D">
              <w:rPr>
                <w:rFonts w:ascii="Arial" w:hAnsi="Arial" w:cs="Arial"/>
                <w:szCs w:val="20"/>
              </w:rPr>
              <w:t>APU Refueling Line Pressure</w:t>
            </w:r>
          </w:p>
        </w:tc>
        <w:tc>
          <w:tcPr>
            <w:tcW w:w="1625" w:type="dxa"/>
          </w:tcPr>
          <w:p w14:paraId="0EB6C333"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4.5 psi nominal, 6 psi max</w:t>
            </w:r>
          </w:p>
        </w:tc>
        <w:tc>
          <w:tcPr>
            <w:tcW w:w="1562" w:type="dxa"/>
          </w:tcPr>
          <w:p w14:paraId="146B3F0A"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4.5 psi nominal, 6 psi max</w:t>
            </w:r>
          </w:p>
        </w:tc>
        <w:tc>
          <w:tcPr>
            <w:tcW w:w="1614" w:type="dxa"/>
          </w:tcPr>
          <w:p w14:paraId="715E2F5B"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4.5 psi nominal, 6 psi max</w:t>
            </w:r>
          </w:p>
        </w:tc>
      </w:tr>
      <w:tr w:rsidR="00D67FBC" w:rsidRPr="00FC0737" w14:paraId="097A9C46" w14:textId="77777777" w:rsidTr="00147B81">
        <w:tc>
          <w:tcPr>
            <w:tcW w:w="4127" w:type="dxa"/>
          </w:tcPr>
          <w:p w14:paraId="049BFA17" w14:textId="77777777" w:rsidR="00D67FBC" w:rsidRPr="007A797D" w:rsidRDefault="00D67FBC" w:rsidP="005501C3">
            <w:pPr>
              <w:rPr>
                <w:rFonts w:ascii="Arial" w:hAnsi="Arial" w:cs="Arial"/>
                <w:szCs w:val="20"/>
              </w:rPr>
            </w:pPr>
            <w:r w:rsidRPr="007A797D">
              <w:rPr>
                <w:rFonts w:ascii="Arial" w:hAnsi="Arial" w:cs="Arial"/>
                <w:szCs w:val="20"/>
              </w:rPr>
              <w:t>LOX Resupply Line Pressure</w:t>
            </w:r>
          </w:p>
        </w:tc>
        <w:tc>
          <w:tcPr>
            <w:tcW w:w="1625" w:type="dxa"/>
          </w:tcPr>
          <w:p w14:paraId="6ED5FE59"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11.1 psi nominal, 15.0 psi max</w:t>
            </w:r>
          </w:p>
        </w:tc>
        <w:tc>
          <w:tcPr>
            <w:tcW w:w="1562" w:type="dxa"/>
          </w:tcPr>
          <w:p w14:paraId="228B8CCD"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11.1 psi nominal, 15.0 psi max</w:t>
            </w:r>
          </w:p>
        </w:tc>
        <w:tc>
          <w:tcPr>
            <w:tcW w:w="1614" w:type="dxa"/>
          </w:tcPr>
          <w:p w14:paraId="5EA560AC"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11.1 psi nominal, 15.0 psi max</w:t>
            </w:r>
          </w:p>
        </w:tc>
      </w:tr>
      <w:tr w:rsidR="00D67FBC" w:rsidRPr="00FC0737" w14:paraId="626B31F2" w14:textId="77777777" w:rsidTr="00147B81">
        <w:tc>
          <w:tcPr>
            <w:tcW w:w="4127" w:type="dxa"/>
          </w:tcPr>
          <w:p w14:paraId="3FC9F196" w14:textId="77777777" w:rsidR="00D67FBC" w:rsidRPr="007A797D" w:rsidRDefault="00D67FBC" w:rsidP="005501C3">
            <w:pPr>
              <w:rPr>
                <w:rFonts w:ascii="Arial" w:hAnsi="Arial" w:cs="Arial"/>
                <w:szCs w:val="20"/>
              </w:rPr>
            </w:pPr>
            <w:r w:rsidRPr="007A797D">
              <w:rPr>
                <w:rFonts w:ascii="Arial" w:hAnsi="Arial" w:cs="Arial"/>
                <w:szCs w:val="20"/>
              </w:rPr>
              <w:t>Resupply Line Pressurization Time</w:t>
            </w:r>
            <w:r w:rsidRPr="007A797D">
              <w:rPr>
                <w:rFonts w:ascii="Arial" w:hAnsi="Arial" w:cs="Arial"/>
                <w:szCs w:val="20"/>
              </w:rPr>
              <w:softHyphen/>
            </w:r>
            <w:r w:rsidRPr="007A797D">
              <w:rPr>
                <w:rFonts w:ascii="Arial" w:hAnsi="Arial" w:cs="Arial"/>
                <w:szCs w:val="20"/>
              </w:rPr>
              <w:softHyphen/>
            </w:r>
          </w:p>
        </w:tc>
        <w:tc>
          <w:tcPr>
            <w:tcW w:w="1625" w:type="dxa"/>
          </w:tcPr>
          <w:p w14:paraId="4145DE42"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5.0 seconds (nominal)</w:t>
            </w:r>
          </w:p>
        </w:tc>
        <w:tc>
          <w:tcPr>
            <w:tcW w:w="1562" w:type="dxa"/>
          </w:tcPr>
          <w:p w14:paraId="306C70DB"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5.0 seconds (nominal)</w:t>
            </w:r>
          </w:p>
        </w:tc>
        <w:tc>
          <w:tcPr>
            <w:tcW w:w="1614" w:type="dxa"/>
          </w:tcPr>
          <w:p w14:paraId="4B324418"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5.0 seconds (nominal)</w:t>
            </w:r>
          </w:p>
        </w:tc>
      </w:tr>
      <w:tr w:rsidR="00D67FBC" w:rsidRPr="00FC0737" w14:paraId="2BC9652C" w14:textId="77777777" w:rsidTr="00147B81">
        <w:tc>
          <w:tcPr>
            <w:tcW w:w="4127" w:type="dxa"/>
          </w:tcPr>
          <w:p w14:paraId="4567F9F7" w14:textId="77777777" w:rsidR="00D67FBC" w:rsidRPr="007A797D" w:rsidRDefault="00D67FBC" w:rsidP="005501C3">
            <w:pPr>
              <w:rPr>
                <w:rFonts w:ascii="Arial" w:hAnsi="Arial" w:cs="Arial"/>
                <w:szCs w:val="20"/>
              </w:rPr>
            </w:pPr>
            <w:r w:rsidRPr="007A797D">
              <w:rPr>
                <w:rFonts w:ascii="Arial" w:hAnsi="Arial" w:cs="Arial"/>
                <w:szCs w:val="20"/>
              </w:rPr>
              <w:t>Internal Coolant Temperature</w:t>
            </w:r>
          </w:p>
        </w:tc>
        <w:tc>
          <w:tcPr>
            <w:tcW w:w="1625" w:type="dxa"/>
          </w:tcPr>
          <w:p w14:paraId="40ED4588" w14:textId="77777777" w:rsidR="00D67FBC" w:rsidRPr="00553558" w:rsidRDefault="00D67FBC" w:rsidP="005501C3">
            <w:pPr>
              <w:jc w:val="right"/>
              <w:rPr>
                <w:rFonts w:ascii="Arial" w:hAnsi="Arial" w:cs="Arial"/>
                <w:color w:val="339966"/>
                <w:szCs w:val="20"/>
              </w:rPr>
            </w:pPr>
            <w:r w:rsidRPr="00553558">
              <w:rPr>
                <w:rFonts w:ascii="Arial" w:hAnsi="Arial" w:cs="Arial"/>
                <w:color w:val="339966"/>
                <w:szCs w:val="20"/>
              </w:rPr>
              <w:t>32.2 C nominal, 89 C max</w:t>
            </w:r>
          </w:p>
        </w:tc>
        <w:tc>
          <w:tcPr>
            <w:tcW w:w="1562" w:type="dxa"/>
          </w:tcPr>
          <w:p w14:paraId="69915336" w14:textId="77777777" w:rsidR="00D67FBC" w:rsidRPr="00D67FBC" w:rsidRDefault="00D67FBC" w:rsidP="005501C3">
            <w:pPr>
              <w:jc w:val="right"/>
              <w:rPr>
                <w:rFonts w:ascii="Arial" w:hAnsi="Arial" w:cs="Arial"/>
                <w:color w:val="800080"/>
                <w:szCs w:val="20"/>
              </w:rPr>
            </w:pPr>
            <w:r w:rsidRPr="00D67FBC">
              <w:rPr>
                <w:rFonts w:ascii="Arial" w:hAnsi="Arial" w:cs="Arial"/>
                <w:color w:val="800080"/>
                <w:szCs w:val="20"/>
              </w:rPr>
              <w:t>32.2 C nominal, 89 C max</w:t>
            </w:r>
          </w:p>
        </w:tc>
        <w:tc>
          <w:tcPr>
            <w:tcW w:w="1614" w:type="dxa"/>
          </w:tcPr>
          <w:p w14:paraId="07323289" w14:textId="77777777" w:rsidR="00D67FBC" w:rsidRPr="00FC0737" w:rsidRDefault="00D67FBC" w:rsidP="00FC0737">
            <w:pPr>
              <w:jc w:val="right"/>
              <w:rPr>
                <w:rFonts w:ascii="Arial" w:hAnsi="Arial" w:cs="Arial"/>
                <w:color w:val="0000FF"/>
                <w:szCs w:val="20"/>
              </w:rPr>
            </w:pPr>
            <w:r w:rsidRPr="00FC0737">
              <w:rPr>
                <w:rFonts w:ascii="Arial" w:hAnsi="Arial" w:cs="Arial"/>
                <w:color w:val="0000FF"/>
                <w:szCs w:val="20"/>
              </w:rPr>
              <w:t>32.2 C nominal, 89 C max</w:t>
            </w:r>
          </w:p>
        </w:tc>
      </w:tr>
      <w:tr w:rsidR="00D67FBC" w:rsidRPr="00FC0737" w14:paraId="5494B192" w14:textId="77777777" w:rsidTr="00147B81">
        <w:tc>
          <w:tcPr>
            <w:tcW w:w="4127" w:type="dxa"/>
          </w:tcPr>
          <w:p w14:paraId="683B13B0" w14:textId="77777777" w:rsidR="00D67FBC" w:rsidRPr="007A797D" w:rsidRDefault="00D67FBC" w:rsidP="005501C3">
            <w:pPr>
              <w:rPr>
                <w:rFonts w:ascii="Arial" w:hAnsi="Arial" w:cs="Arial"/>
              </w:rPr>
            </w:pPr>
            <w:r w:rsidRPr="007A797D">
              <w:rPr>
                <w:rFonts w:ascii="Arial" w:hAnsi="Arial" w:cs="Arial"/>
              </w:rPr>
              <w:t>Transponder (XPDR) Frequency</w:t>
            </w:r>
          </w:p>
        </w:tc>
        <w:tc>
          <w:tcPr>
            <w:tcW w:w="1625" w:type="dxa"/>
          </w:tcPr>
          <w:p w14:paraId="3D6F2473" w14:textId="77777777" w:rsidR="00D67FBC" w:rsidRPr="002B2354" w:rsidRDefault="00D67FBC" w:rsidP="005501C3">
            <w:pPr>
              <w:jc w:val="right"/>
              <w:rPr>
                <w:rFonts w:ascii="Arial" w:hAnsi="Arial" w:cs="Arial"/>
                <w:color w:val="339966"/>
                <w:szCs w:val="20"/>
              </w:rPr>
            </w:pPr>
            <w:r w:rsidRPr="002B2354">
              <w:rPr>
                <w:color w:val="339966"/>
              </w:rPr>
              <w:t>117.65</w:t>
            </w:r>
            <w:r>
              <w:rPr>
                <w:color w:val="339966"/>
              </w:rPr>
              <w:t xml:space="preserve"> MHz</w:t>
            </w:r>
          </w:p>
        </w:tc>
        <w:tc>
          <w:tcPr>
            <w:tcW w:w="1562" w:type="dxa"/>
          </w:tcPr>
          <w:p w14:paraId="6BD61DA0"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0</w:t>
            </w:r>
            <w:r w:rsidRPr="00D67FBC">
              <w:rPr>
                <w:color w:val="800080"/>
              </w:rPr>
              <w:t>5 MHz</w:t>
            </w:r>
          </w:p>
        </w:tc>
        <w:tc>
          <w:tcPr>
            <w:tcW w:w="1614" w:type="dxa"/>
          </w:tcPr>
          <w:p w14:paraId="103B78C4" w14:textId="77777777" w:rsidR="00D67FBC" w:rsidRPr="00FC0737" w:rsidRDefault="00D67FBC" w:rsidP="00FC0737">
            <w:pPr>
              <w:jc w:val="right"/>
              <w:rPr>
                <w:rFonts w:ascii="Arial" w:hAnsi="Arial" w:cs="Arial"/>
                <w:color w:val="0000FF"/>
              </w:rPr>
            </w:pPr>
            <w:r w:rsidRPr="00FC0737">
              <w:rPr>
                <w:rFonts w:ascii="Arial" w:hAnsi="Arial" w:cs="Arial"/>
                <w:color w:val="0000FF"/>
              </w:rPr>
              <w:t>117.75 MHz</w:t>
            </w:r>
          </w:p>
        </w:tc>
      </w:tr>
      <w:tr w:rsidR="00D67FBC" w:rsidRPr="00FC0737" w14:paraId="0D59CB7D" w14:textId="77777777" w:rsidTr="00147B81">
        <w:tc>
          <w:tcPr>
            <w:tcW w:w="4127" w:type="dxa"/>
          </w:tcPr>
          <w:p w14:paraId="676D1AFC" w14:textId="77777777" w:rsidR="00D67FBC" w:rsidRPr="007A797D" w:rsidRDefault="00D67FBC" w:rsidP="005501C3">
            <w:pPr>
              <w:rPr>
                <w:rFonts w:ascii="Arial" w:hAnsi="Arial" w:cs="Arial"/>
              </w:rPr>
            </w:pPr>
            <w:r w:rsidRPr="007A797D">
              <w:rPr>
                <w:rFonts w:ascii="Arial" w:hAnsi="Arial" w:cs="Arial"/>
              </w:rPr>
              <w:t>Docking Port (IDS) Frequency</w:t>
            </w:r>
          </w:p>
        </w:tc>
        <w:tc>
          <w:tcPr>
            <w:tcW w:w="1625" w:type="dxa"/>
          </w:tcPr>
          <w:p w14:paraId="5FB1136E" w14:textId="77777777" w:rsidR="00D67FBC" w:rsidRPr="002B2354" w:rsidRDefault="00D67FBC" w:rsidP="005501C3">
            <w:pPr>
              <w:jc w:val="right"/>
              <w:rPr>
                <w:rFonts w:ascii="Arial" w:hAnsi="Arial" w:cs="Arial"/>
                <w:color w:val="339966"/>
                <w:szCs w:val="20"/>
              </w:rPr>
            </w:pPr>
            <w:r w:rsidRPr="002B2354">
              <w:rPr>
                <w:color w:val="339966"/>
              </w:rPr>
              <w:t>117.95</w:t>
            </w:r>
            <w:r>
              <w:rPr>
                <w:color w:val="339966"/>
              </w:rPr>
              <w:t xml:space="preserve"> MHz</w:t>
            </w:r>
          </w:p>
        </w:tc>
        <w:tc>
          <w:tcPr>
            <w:tcW w:w="1562" w:type="dxa"/>
          </w:tcPr>
          <w:p w14:paraId="274353A8" w14:textId="77777777" w:rsidR="00D67FBC" w:rsidRPr="00D67FBC" w:rsidRDefault="00D67FBC" w:rsidP="005501C3">
            <w:pPr>
              <w:jc w:val="right"/>
              <w:rPr>
                <w:rFonts w:ascii="Arial" w:hAnsi="Arial" w:cs="Arial"/>
                <w:color w:val="800080"/>
                <w:szCs w:val="20"/>
              </w:rPr>
            </w:pPr>
            <w:r w:rsidRPr="00D67FBC">
              <w:rPr>
                <w:color w:val="800080"/>
              </w:rPr>
              <w:t>11</w:t>
            </w:r>
            <w:r w:rsidR="00113820">
              <w:rPr>
                <w:color w:val="800080"/>
              </w:rPr>
              <w:t>8</w:t>
            </w:r>
            <w:r w:rsidRPr="00D67FBC">
              <w:rPr>
                <w:color w:val="800080"/>
              </w:rPr>
              <w:t>.</w:t>
            </w:r>
            <w:r w:rsidR="00113820">
              <w:rPr>
                <w:color w:val="800080"/>
              </w:rPr>
              <w:t>15</w:t>
            </w:r>
            <w:r w:rsidRPr="00D67FBC">
              <w:rPr>
                <w:color w:val="800080"/>
              </w:rPr>
              <w:t xml:space="preserve"> MHz</w:t>
            </w:r>
          </w:p>
        </w:tc>
        <w:tc>
          <w:tcPr>
            <w:tcW w:w="1614" w:type="dxa"/>
          </w:tcPr>
          <w:p w14:paraId="5CED0EB3" w14:textId="77777777" w:rsidR="00D67FBC" w:rsidRPr="00FC0737" w:rsidRDefault="00D67FBC" w:rsidP="00FC0737">
            <w:pPr>
              <w:jc w:val="right"/>
              <w:rPr>
                <w:rFonts w:ascii="Arial" w:hAnsi="Arial" w:cs="Arial"/>
                <w:color w:val="0000FF"/>
              </w:rPr>
            </w:pPr>
            <w:r w:rsidRPr="00FC0737">
              <w:rPr>
                <w:rFonts w:ascii="Arial" w:hAnsi="Arial" w:cs="Arial"/>
                <w:color w:val="0000FF"/>
              </w:rPr>
              <w:t>117.85 MHz</w:t>
            </w:r>
          </w:p>
        </w:tc>
      </w:tr>
      <w:tr w:rsidR="00D67FBC" w:rsidRPr="00FC0737" w14:paraId="7B6472C4" w14:textId="77777777" w:rsidTr="00147B81">
        <w:tc>
          <w:tcPr>
            <w:tcW w:w="4127" w:type="dxa"/>
          </w:tcPr>
          <w:p w14:paraId="48E02173" w14:textId="77777777" w:rsidR="00D67FBC" w:rsidRPr="007A797D" w:rsidRDefault="0060683D" w:rsidP="005501C3">
            <w:pPr>
              <w:rPr>
                <w:rFonts w:ascii="Arial" w:hAnsi="Arial" w:cs="Arial"/>
                <w:szCs w:val="20"/>
              </w:rPr>
            </w:pPr>
            <w:r>
              <w:rPr>
                <w:rFonts w:ascii="Arial" w:hAnsi="Arial" w:cs="Arial"/>
                <w:szCs w:val="20"/>
              </w:rPr>
              <w:t>Gear Compression</w:t>
            </w:r>
          </w:p>
        </w:tc>
        <w:tc>
          <w:tcPr>
            <w:tcW w:w="1625" w:type="dxa"/>
          </w:tcPr>
          <w:p w14:paraId="5970049B" w14:textId="77777777" w:rsidR="00D67FBC" w:rsidRPr="00553558" w:rsidRDefault="0060683D" w:rsidP="005501C3">
            <w:pPr>
              <w:jc w:val="right"/>
              <w:rPr>
                <w:rFonts w:ascii="Arial" w:hAnsi="Arial" w:cs="Arial"/>
                <w:color w:val="339966"/>
                <w:szCs w:val="20"/>
              </w:rPr>
            </w:pPr>
            <w:r>
              <w:rPr>
                <w:rFonts w:ascii="Arial" w:hAnsi="Arial" w:cs="Arial"/>
                <w:color w:val="339966"/>
                <w:szCs w:val="20"/>
              </w:rPr>
              <w:t>N/A</w:t>
            </w:r>
          </w:p>
        </w:tc>
        <w:tc>
          <w:tcPr>
            <w:tcW w:w="1562" w:type="dxa"/>
          </w:tcPr>
          <w:p w14:paraId="396D8141" w14:textId="77777777" w:rsidR="00D67FBC" w:rsidRPr="00D65686" w:rsidRDefault="0060683D" w:rsidP="00FC0737">
            <w:pPr>
              <w:jc w:val="right"/>
              <w:rPr>
                <w:rFonts w:ascii="Arial" w:hAnsi="Arial" w:cs="Arial"/>
                <w:color w:val="800080"/>
              </w:rPr>
            </w:pPr>
            <w:r>
              <w:rPr>
                <w:rFonts w:ascii="Arial" w:hAnsi="Arial" w:cs="Arial"/>
                <w:color w:val="800080"/>
              </w:rPr>
              <w:t>N/A</w:t>
            </w:r>
          </w:p>
        </w:tc>
        <w:tc>
          <w:tcPr>
            <w:tcW w:w="1614" w:type="dxa"/>
          </w:tcPr>
          <w:p w14:paraId="39047760" w14:textId="77777777" w:rsidR="00D67FBC" w:rsidRPr="00FC0737" w:rsidRDefault="009B0396" w:rsidP="00FC0737">
            <w:pPr>
              <w:jc w:val="right"/>
              <w:rPr>
                <w:rFonts w:ascii="Arial" w:hAnsi="Arial" w:cs="Arial"/>
                <w:color w:val="0000FF"/>
                <w:szCs w:val="20"/>
              </w:rPr>
            </w:pPr>
            <w:r>
              <w:rPr>
                <w:rFonts w:ascii="Arial" w:hAnsi="Arial" w:cs="Arial"/>
                <w:color w:val="0000FF"/>
                <w:szCs w:val="20"/>
              </w:rPr>
              <w:t>0.95 meter</w:t>
            </w:r>
          </w:p>
        </w:tc>
      </w:tr>
      <w:tr w:rsidR="00D67FBC" w:rsidRPr="00FC0737" w14:paraId="0C4DED9A" w14:textId="77777777" w:rsidTr="00147B81">
        <w:tc>
          <w:tcPr>
            <w:tcW w:w="4127" w:type="dxa"/>
          </w:tcPr>
          <w:p w14:paraId="5793C1B0" w14:textId="77777777" w:rsidR="00D67FBC" w:rsidRPr="007A797D" w:rsidRDefault="002F0FBB" w:rsidP="005501C3">
            <w:pPr>
              <w:rPr>
                <w:rFonts w:ascii="Arial" w:hAnsi="Arial" w:cs="Arial"/>
                <w:szCs w:val="20"/>
              </w:rPr>
            </w:pPr>
            <w:r>
              <w:rPr>
                <w:rFonts w:ascii="Arial" w:hAnsi="Arial" w:cs="Arial"/>
                <w:szCs w:val="20"/>
              </w:rPr>
              <w:t>Wheelbrake Force</w:t>
            </w:r>
          </w:p>
        </w:tc>
        <w:tc>
          <w:tcPr>
            <w:tcW w:w="1625" w:type="dxa"/>
          </w:tcPr>
          <w:p w14:paraId="5A7A59C6" w14:textId="77777777" w:rsidR="00D67FBC" w:rsidRPr="00553558" w:rsidRDefault="002F0FBB" w:rsidP="005501C3">
            <w:pPr>
              <w:jc w:val="right"/>
              <w:rPr>
                <w:rFonts w:ascii="Arial" w:hAnsi="Arial" w:cs="Arial"/>
                <w:color w:val="339966"/>
                <w:szCs w:val="20"/>
              </w:rPr>
            </w:pPr>
            <w:r>
              <w:rPr>
                <w:rFonts w:ascii="Arial" w:hAnsi="Arial" w:cs="Arial"/>
                <w:color w:val="339966"/>
                <w:szCs w:val="20"/>
              </w:rPr>
              <w:t>100 kN</w:t>
            </w:r>
          </w:p>
        </w:tc>
        <w:tc>
          <w:tcPr>
            <w:tcW w:w="1562" w:type="dxa"/>
          </w:tcPr>
          <w:p w14:paraId="22D2DCCB" w14:textId="77777777" w:rsidR="00D67FBC" w:rsidRPr="00D65686" w:rsidRDefault="002F0FBB" w:rsidP="00FC0737">
            <w:pPr>
              <w:jc w:val="right"/>
              <w:rPr>
                <w:rFonts w:ascii="Arial" w:hAnsi="Arial" w:cs="Arial"/>
                <w:color w:val="800080"/>
              </w:rPr>
            </w:pPr>
            <w:r>
              <w:rPr>
                <w:rFonts w:ascii="Arial" w:hAnsi="Arial" w:cs="Arial"/>
                <w:color w:val="800080"/>
              </w:rPr>
              <w:t>134 kN</w:t>
            </w:r>
          </w:p>
        </w:tc>
        <w:tc>
          <w:tcPr>
            <w:tcW w:w="1614" w:type="dxa"/>
          </w:tcPr>
          <w:p w14:paraId="0E6D25C0" w14:textId="77777777" w:rsidR="00D67FBC" w:rsidRPr="00FC0737" w:rsidRDefault="002F0FBB" w:rsidP="00FC0737">
            <w:pPr>
              <w:jc w:val="right"/>
              <w:rPr>
                <w:rFonts w:ascii="Arial" w:hAnsi="Arial" w:cs="Arial"/>
                <w:color w:val="0000FF"/>
                <w:szCs w:val="20"/>
              </w:rPr>
            </w:pPr>
            <w:r>
              <w:rPr>
                <w:rFonts w:ascii="Arial" w:hAnsi="Arial" w:cs="Arial"/>
                <w:color w:val="0000FF"/>
                <w:szCs w:val="20"/>
              </w:rPr>
              <w:t>2,220 kN</w:t>
            </w:r>
          </w:p>
        </w:tc>
      </w:tr>
    </w:tbl>
    <w:p w14:paraId="24A0DEED" w14:textId="77777777" w:rsidR="00D3410E" w:rsidRDefault="00D3410E" w:rsidP="009F3437">
      <w:pPr>
        <w:keepNext/>
        <w:keepLines/>
        <w:jc w:val="center"/>
        <w:rPr>
          <w:b/>
        </w:rPr>
      </w:pPr>
    </w:p>
    <w:p w14:paraId="4A94E37E" w14:textId="77777777" w:rsidR="00C104DD" w:rsidRDefault="00C104DD" w:rsidP="009F3437">
      <w:pPr>
        <w:keepNext/>
        <w:keepLines/>
        <w:jc w:val="center"/>
        <w:rPr>
          <w:b/>
        </w:rPr>
      </w:pPr>
    </w:p>
    <w:p w14:paraId="4CE837DB" w14:textId="77777777" w:rsidR="00FC0737" w:rsidRDefault="00FC0737" w:rsidP="009F3437">
      <w:pPr>
        <w:keepNext/>
        <w:keepLines/>
        <w:jc w:val="center"/>
        <w:rPr>
          <w:b/>
        </w:rPr>
      </w:pPr>
    </w:p>
    <w:p w14:paraId="03B3B9A8" w14:textId="77777777" w:rsidR="009E51C8" w:rsidRDefault="009E51C8" w:rsidP="009F409E"/>
    <w:p w14:paraId="20E6277E" w14:textId="77777777" w:rsidR="00F65739" w:rsidRDefault="00F65739" w:rsidP="009F409E"/>
    <w:p w14:paraId="3885CEDC" w14:textId="77777777" w:rsidR="00F65739" w:rsidRDefault="00F65739" w:rsidP="00F65739">
      <w:pPr>
        <w:jc w:val="center"/>
      </w:pPr>
    </w:p>
    <w:p w14:paraId="005DAFB5" w14:textId="77777777" w:rsidR="00C52A7E" w:rsidRDefault="00212FE8" w:rsidP="00F65739">
      <w:pPr>
        <w:rPr>
          <w:i/>
        </w:rPr>
      </w:pPr>
      <w:r>
        <w:rPr>
          <w:i/>
        </w:rPr>
        <w:pict w14:anchorId="59ACA376">
          <v:shape id="_x0000_i1071" type="#_x0000_t75" style="width:6in;height:418.8pt">
            <v:imagedata r:id="rId89" o:title="XR2 Avatar Cropped"/>
          </v:shape>
        </w:pict>
      </w:r>
    </w:p>
    <w:p w14:paraId="252A67CE" w14:textId="77777777" w:rsidR="00C52A7E" w:rsidRDefault="00C52A7E" w:rsidP="00F65739">
      <w:pPr>
        <w:rPr>
          <w:i/>
        </w:rPr>
      </w:pPr>
    </w:p>
    <w:p w14:paraId="66DD1464" w14:textId="17385540" w:rsidR="00C52A7E" w:rsidRPr="00C52A7E" w:rsidRDefault="00C52A7E" w:rsidP="00C52A7E">
      <w:pPr>
        <w:jc w:val="center"/>
        <w:rPr>
          <w:sz w:val="24"/>
        </w:rPr>
      </w:pPr>
      <w:r>
        <w:rPr>
          <w:i/>
          <w:sz w:val="24"/>
        </w:rPr>
        <w:t>XR2 Ravenstar</w:t>
      </w:r>
      <w:r w:rsidR="00906F4D">
        <w:rPr>
          <w:i/>
          <w:sz w:val="24"/>
        </w:rPr>
        <w:t xml:space="preserve"> </w:t>
      </w:r>
      <w:r w:rsidR="00FE7FFB">
        <w:rPr>
          <w:i/>
          <w:sz w:val="24"/>
        </w:rPr>
        <w:t>Leaving</w:t>
      </w:r>
      <w:r w:rsidR="0005695B">
        <w:rPr>
          <w:i/>
          <w:sz w:val="24"/>
        </w:rPr>
        <w:t xml:space="preserve"> Earth</w:t>
      </w:r>
      <w:r w:rsidR="00FE7FFB">
        <w:rPr>
          <w:i/>
          <w:sz w:val="24"/>
        </w:rPr>
        <w:t xml:space="preserve"> </w:t>
      </w:r>
      <w:r>
        <w:rPr>
          <w:i/>
          <w:sz w:val="24"/>
        </w:rPr>
        <w:t>Orbit</w:t>
      </w:r>
    </w:p>
    <w:p w14:paraId="4A641E4A" w14:textId="77777777" w:rsidR="00C52A7E" w:rsidRDefault="00C52A7E" w:rsidP="00F65739">
      <w:pPr>
        <w:rPr>
          <w:i/>
        </w:rPr>
      </w:pPr>
    </w:p>
    <w:p w14:paraId="7DEACE2D" w14:textId="77777777" w:rsidR="00C52A7E" w:rsidRDefault="00C52A7E" w:rsidP="00F65739">
      <w:pPr>
        <w:rPr>
          <w:i/>
        </w:rPr>
      </w:pPr>
    </w:p>
    <w:p w14:paraId="33F497A0" w14:textId="77777777" w:rsidR="00F65739" w:rsidRDefault="00F65739" w:rsidP="00F65739">
      <w:pPr>
        <w:rPr>
          <w:i/>
        </w:rPr>
      </w:pPr>
      <w:r w:rsidRPr="009F409E">
        <w:rPr>
          <w:i/>
        </w:rPr>
        <w:t>-- end --</w:t>
      </w:r>
    </w:p>
    <w:p w14:paraId="49699198" w14:textId="2C43432B" w:rsidR="00F65739" w:rsidRPr="008C57DB" w:rsidRDefault="00F65739" w:rsidP="00677FB8"/>
    <w:sectPr w:rsidR="00F65739" w:rsidRPr="008C57DB" w:rsidSect="004F2FAD">
      <w:footerReference w:type="even" r:id="rId90"/>
      <w:footerReference w:type="default" r:id="rId91"/>
      <w:pgSz w:w="12240" w:h="15840" w:code="1"/>
      <w:pgMar w:top="1440" w:right="1800" w:bottom="180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6AB26B" w14:textId="77777777" w:rsidR="00E95F35" w:rsidRDefault="00E95F35">
      <w:r>
        <w:separator/>
      </w:r>
    </w:p>
  </w:endnote>
  <w:endnote w:type="continuationSeparator" w:id="0">
    <w:p w14:paraId="2E5EE869" w14:textId="77777777" w:rsidR="00E95F35" w:rsidRDefault="00E95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MS Shell Dlg 2">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DB160" w14:textId="77777777" w:rsidR="000F3DD0" w:rsidRDefault="000F3DD0" w:rsidP="006F2CD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0A9541" w14:textId="77777777" w:rsidR="000F3DD0" w:rsidRDefault="000F3DD0" w:rsidP="007D73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B7BB8" w14:textId="77777777" w:rsidR="000F3DD0" w:rsidRPr="00517660" w:rsidRDefault="000F3DD0" w:rsidP="006F2CDB">
    <w:pPr>
      <w:pStyle w:val="Footer"/>
      <w:framePr w:wrap="around" w:vAnchor="text" w:hAnchor="margin" w:xAlign="right" w:y="1"/>
      <w:rPr>
        <w:rStyle w:val="PageNumber"/>
        <w:szCs w:val="20"/>
      </w:rPr>
    </w:pPr>
    <w:r w:rsidRPr="00517660">
      <w:rPr>
        <w:rStyle w:val="PageNumber"/>
        <w:szCs w:val="20"/>
      </w:rPr>
      <w:fldChar w:fldCharType="begin"/>
    </w:r>
    <w:r w:rsidRPr="00517660">
      <w:rPr>
        <w:rStyle w:val="PageNumber"/>
        <w:szCs w:val="20"/>
      </w:rPr>
      <w:instrText xml:space="preserve">PAGE  </w:instrText>
    </w:r>
    <w:r w:rsidRPr="00517660">
      <w:rPr>
        <w:rStyle w:val="PageNumber"/>
        <w:szCs w:val="20"/>
      </w:rPr>
      <w:fldChar w:fldCharType="separate"/>
    </w:r>
    <w:r w:rsidR="00F6252B">
      <w:rPr>
        <w:rStyle w:val="PageNumber"/>
        <w:noProof/>
        <w:szCs w:val="20"/>
      </w:rPr>
      <w:t>14</w:t>
    </w:r>
    <w:r w:rsidRPr="00517660">
      <w:rPr>
        <w:rStyle w:val="PageNumber"/>
        <w:szCs w:val="20"/>
      </w:rPr>
      <w:fldChar w:fldCharType="end"/>
    </w:r>
  </w:p>
  <w:p w14:paraId="08DDF415" w14:textId="1628F9A8" w:rsidR="004F2FAD" w:rsidRDefault="000F3DD0" w:rsidP="007A2887">
    <w:pPr>
      <w:pStyle w:val="Footer"/>
      <w:spacing w:before="480"/>
      <w:ind w:right="360"/>
      <w:rPr>
        <w:i/>
        <w:szCs w:val="20"/>
      </w:rPr>
    </w:pPr>
    <w:r w:rsidRPr="00517660">
      <w:rPr>
        <w:i/>
        <w:szCs w:val="20"/>
      </w:rPr>
      <w:t>XR</w:t>
    </w:r>
    <w:r>
      <w:rPr>
        <w:i/>
        <w:szCs w:val="20"/>
      </w:rPr>
      <w:t xml:space="preserve"> Flight Operations Manual </w:t>
    </w:r>
    <w:r w:rsidRPr="00A1500F">
      <w:rPr>
        <w:i/>
        <w:szCs w:val="20"/>
      </w:rPr>
      <w:t xml:space="preserve">Version </w:t>
    </w:r>
    <w:r>
      <w:rPr>
        <w:i/>
        <w:szCs w:val="20"/>
      </w:rPr>
      <w:t>3</w:t>
    </w:r>
    <w:r w:rsidRPr="00A1500F">
      <w:rPr>
        <w:i/>
        <w:szCs w:val="20"/>
      </w:rPr>
      <w:t>.</w:t>
    </w:r>
    <w:r w:rsidR="00212FE8">
      <w:rPr>
        <w:i/>
        <w:szCs w:val="20"/>
      </w:rPr>
      <w:t>2</w:t>
    </w:r>
    <w:r w:rsidR="009E45CD">
      <w:rPr>
        <w:i/>
        <w:szCs w:val="20"/>
      </w:rPr>
      <w:t xml:space="preserve">, </w:t>
    </w:r>
    <w:r w:rsidR="00212FE8">
      <w:rPr>
        <w:i/>
        <w:szCs w:val="20"/>
      </w:rPr>
      <w:t>February 1</w:t>
    </w:r>
    <w:r w:rsidR="009E45CD">
      <w:rPr>
        <w:i/>
        <w:szCs w:val="20"/>
      </w:rPr>
      <w:t>, 202</w:t>
    </w:r>
    <w:r w:rsidR="00212FE8">
      <w:rPr>
        <w:i/>
        <w:szCs w:val="20"/>
      </w:rPr>
      <w:t>5</w:t>
    </w:r>
  </w:p>
  <w:p w14:paraId="3E78ECED" w14:textId="074809B1" w:rsidR="000F3DD0" w:rsidRPr="00517660" w:rsidRDefault="000F3DD0" w:rsidP="007A2887">
    <w:pPr>
      <w:pStyle w:val="Footer"/>
      <w:ind w:right="360"/>
      <w:rPr>
        <w:i/>
        <w:szCs w:val="20"/>
      </w:rPr>
    </w:pPr>
    <w:r>
      <w:rPr>
        <w:i/>
        <w:szCs w:val="20"/>
      </w:rPr>
      <w:t>Copyright 2006-20</w:t>
    </w:r>
    <w:r w:rsidR="00431D94">
      <w:rPr>
        <w:i/>
        <w:szCs w:val="20"/>
      </w:rPr>
      <w:t>2</w:t>
    </w:r>
    <w:r w:rsidR="00212FE8">
      <w:rPr>
        <w:i/>
        <w:szCs w:val="20"/>
      </w:rPr>
      <w:t>5</w:t>
    </w:r>
    <w:r>
      <w:rPr>
        <w:i/>
        <w:szCs w:val="20"/>
      </w:rPr>
      <w:t xml:space="preserve"> Douglas Beachy</w:t>
    </w:r>
    <w:r w:rsidR="007A2887">
      <w:rPr>
        <w:i/>
        <w:szCs w:val="20"/>
      </w:rPr>
      <w:t xml:space="preserve">. </w:t>
    </w:r>
    <w:r w:rsidR="00431D94">
      <w:rPr>
        <w:i/>
        <w:szCs w:val="20"/>
      </w:rPr>
      <w:t>Licensed under the GNU General Public License</w:t>
    </w:r>
    <w:r w:rsidR="007A2887">
      <w:rPr>
        <w:i/>
        <w:szCs w:val="20"/>
      </w:rPr>
      <w:t xml:space="preserve"> Version 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A5058C" w14:textId="77777777" w:rsidR="00E95F35" w:rsidRDefault="00E95F35">
      <w:r>
        <w:separator/>
      </w:r>
    </w:p>
  </w:footnote>
  <w:footnote w:type="continuationSeparator" w:id="0">
    <w:p w14:paraId="173129EF" w14:textId="77777777" w:rsidR="00E95F35" w:rsidRDefault="00E95F35">
      <w:r>
        <w:continuationSeparator/>
      </w:r>
    </w:p>
  </w:footnote>
  <w:footnote w:id="1">
    <w:p w14:paraId="123AF894" w14:textId="77777777" w:rsidR="000F3DD0" w:rsidRDefault="000F3DD0" w:rsidP="00D864CE">
      <w:pPr>
        <w:pStyle w:val="FootnoteText"/>
        <w:jc w:val="both"/>
      </w:pPr>
      <w:r>
        <w:rPr>
          <w:rStyle w:val="FootnoteReference"/>
        </w:rPr>
        <w:footnoteRef/>
      </w:r>
      <w:r>
        <w:t xml:space="preserve"> Remember that SCRAM engine heat damage may be disabled in the </w:t>
      </w:r>
      <w:r w:rsidRPr="001B53D1">
        <w:rPr>
          <w:rFonts w:ascii="Courier New" w:hAnsi="Courier New" w:cs="Courier New"/>
        </w:rPr>
        <w:t>XR5VanguardPrefs.cfg</w:t>
      </w:r>
      <w:r>
        <w:t xml:space="preserve"> file if desired; in that case the gauge will continue to display the diffuser temperature, but exceeding the limits will not damage the ship.</w:t>
      </w:r>
    </w:p>
  </w:footnote>
  <w:footnote w:id="2">
    <w:p w14:paraId="7B5F0560" w14:textId="77777777" w:rsidR="000F3DD0" w:rsidRPr="009646D5" w:rsidRDefault="000F3DD0" w:rsidP="00D864CE">
      <w:pPr>
        <w:pStyle w:val="FootnoteText"/>
        <w:jc w:val="both"/>
      </w:pPr>
      <w:r>
        <w:rPr>
          <w:rStyle w:val="FootnoteReference"/>
        </w:rPr>
        <w:footnoteRef/>
      </w:r>
      <w:r>
        <w:t xml:space="preserve"> You may disable this realism feature by setting </w:t>
      </w:r>
      <w:r w:rsidRPr="009646D5">
        <w:rPr>
          <w:rFonts w:ascii="Courier New" w:hAnsi="Courier New" w:cs="Courier New"/>
        </w:rPr>
        <w:t>EnableATMThrustReduction=0</w:t>
      </w:r>
      <w:r>
        <w:t xml:space="preserve"> in your </w:t>
      </w:r>
      <w:r w:rsidRPr="001B53D1">
        <w:rPr>
          <w:rFonts w:ascii="Courier New" w:hAnsi="Courier New" w:cs="Courier New"/>
        </w:rPr>
        <w:t>XR5VanguardPrefs.cfg</w:t>
      </w:r>
      <w:r>
        <w:t xml:space="preserve"> file.</w:t>
      </w:r>
    </w:p>
  </w:footnote>
  <w:footnote w:id="3">
    <w:p w14:paraId="075E3C40" w14:textId="77777777" w:rsidR="000F3DD0" w:rsidRPr="004E0477" w:rsidRDefault="000F3DD0" w:rsidP="00F00CBE">
      <w:pPr>
        <w:pStyle w:val="FootnoteText"/>
      </w:pPr>
      <w:r>
        <w:rPr>
          <w:rStyle w:val="FootnoteReference"/>
        </w:rPr>
        <w:footnoteRef/>
      </w:r>
      <w:r>
        <w:t xml:space="preserve"> The maximum grapple distance while in orbit may be altered by setting the </w:t>
      </w:r>
      <w:r w:rsidRPr="004E0477">
        <w:rPr>
          <w:rFonts w:ascii="Courier New" w:hAnsi="Courier New" w:cs="Courier New"/>
        </w:rPr>
        <w:t>PayloadGrappleRangeOrbit</w:t>
      </w:r>
      <w:r>
        <w:t xml:space="preserve"> CHEATCODE setting in your vessel’s configuration file (e.g., </w:t>
      </w:r>
      <w:r w:rsidRPr="004E0477">
        <w:rPr>
          <w:rFonts w:ascii="Courier New" w:hAnsi="Courier New" w:cs="Courier New"/>
        </w:rPr>
        <w:t>XR5VanguardPrefs.cfg</w:t>
      </w:r>
      <w:r>
        <w:t>).</w:t>
      </w:r>
    </w:p>
  </w:footnote>
  <w:footnote w:id="4">
    <w:p w14:paraId="453A06D7" w14:textId="77777777" w:rsidR="000F3DD0" w:rsidRPr="00F00CBE" w:rsidRDefault="000F3DD0">
      <w:pPr>
        <w:pStyle w:val="FootnoteText"/>
      </w:pPr>
      <w:r>
        <w:rPr>
          <w:rStyle w:val="FootnoteReference"/>
        </w:rPr>
        <w:footnoteRef/>
      </w:r>
      <w:r>
        <w:t xml:space="preserve"> The maximum grapple distance while landed may be altered by setting the </w:t>
      </w:r>
      <w:r w:rsidRPr="00F00CBE">
        <w:rPr>
          <w:rFonts w:ascii="Courier New" w:hAnsi="Courier New" w:cs="Courier New"/>
        </w:rPr>
        <w:t>PayloadGrappleRangeLanded</w:t>
      </w:r>
      <w:r>
        <w:t xml:space="preserve"> CHEATCODE setting in your vessel’s configuration file (e.g., </w:t>
      </w:r>
      <w:r w:rsidRPr="004E0477">
        <w:rPr>
          <w:rFonts w:ascii="Courier New" w:hAnsi="Courier New" w:cs="Courier New"/>
        </w:rPr>
        <w:t>XR5VanguardPrefs.cfg</w:t>
      </w:r>
      <w:r>
        <w:t>).</w:t>
      </w:r>
    </w:p>
  </w:footnote>
  <w:footnote w:id="5">
    <w:p w14:paraId="5E254AA8" w14:textId="77777777" w:rsidR="000F3DD0" w:rsidRPr="00C00677" w:rsidRDefault="000F3DD0">
      <w:pPr>
        <w:pStyle w:val="FootnoteText"/>
      </w:pPr>
      <w:r>
        <w:rPr>
          <w:rStyle w:val="FootnoteReference"/>
        </w:rPr>
        <w:footnoteRef/>
      </w:r>
      <w:r>
        <w:t xml:space="preserve"> The maximum LOX listed here assumes that </w:t>
      </w:r>
      <w:r w:rsidRPr="004B7A6C">
        <w:rPr>
          <w:i/>
        </w:rPr>
        <w:t>LOXConsumptionRate</w:t>
      </w:r>
      <w:r>
        <w:t xml:space="preserve"> in the config file is set to its default of </w:t>
      </w:r>
      <w:r w:rsidRPr="00526FC7">
        <w:rPr>
          <w:b/>
        </w:rPr>
        <w:t>AUTO</w:t>
      </w:r>
      <w:r>
        <w:t xml:space="preserve">; the amount of LOX loaded will be higher if </w:t>
      </w:r>
      <w:r w:rsidRPr="004B7A6C">
        <w:rPr>
          <w:i/>
        </w:rPr>
        <w:t>LOXConsumptionRate</w:t>
      </w:r>
      <w:r>
        <w:t xml:space="preserve"> is changed.  For example, if </w:t>
      </w:r>
      <w:r w:rsidRPr="004B7A6C">
        <w:rPr>
          <w:i/>
        </w:rPr>
        <w:t>LOXConsumptionRate</w:t>
      </w:r>
      <w:r>
        <w:t xml:space="preserve"> is set to </w:t>
      </w:r>
      <w:r>
        <w:rPr>
          <w:i/>
        </w:rPr>
        <w:t>Realistic</w:t>
      </w:r>
      <w:r>
        <w:t xml:space="preserve">, the actual LOX loaded for a five-year mission would be </w:t>
      </w:r>
      <w:r w:rsidRPr="00C00677">
        <w:t>16</w:t>
      </w:r>
      <w:r>
        <w:t>,</w:t>
      </w:r>
      <w:r w:rsidRPr="00C00677">
        <w:t>942</w:t>
      </w:r>
      <w:r>
        <w:t xml:space="preserve"> kg (37,350 pounds).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3in;height:3in" o:bullet="t"/>
    </w:pict>
  </w:numPicBullet>
  <w:numPicBullet w:numPicBulletId="1">
    <w:pict>
      <v:shape id="_x0000_i1141" type="#_x0000_t75" style="width:3in;height:3in" o:bullet="t"/>
    </w:pict>
  </w:numPicBullet>
  <w:numPicBullet w:numPicBulletId="2">
    <w:pict>
      <v:shape id="_x0000_i1142" type="#_x0000_t75" style="width:3in;height:3in" o:bullet="t"/>
    </w:pict>
  </w:numPicBullet>
  <w:abstractNum w:abstractNumId="0" w15:restartNumberingAfterBreak="0">
    <w:nsid w:val="01722B18"/>
    <w:multiLevelType w:val="hybridMultilevel"/>
    <w:tmpl w:val="E452AC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EF2D3D"/>
    <w:multiLevelType w:val="hybridMultilevel"/>
    <w:tmpl w:val="95A8BB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0D3815"/>
    <w:multiLevelType w:val="hybridMultilevel"/>
    <w:tmpl w:val="D400C5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BA5B65"/>
    <w:multiLevelType w:val="hybridMultilevel"/>
    <w:tmpl w:val="D33A0264"/>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211545D"/>
    <w:multiLevelType w:val="hybridMultilevel"/>
    <w:tmpl w:val="548E2476"/>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9D7EF6"/>
    <w:multiLevelType w:val="hybridMultilevel"/>
    <w:tmpl w:val="D8C0DF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CD05D1"/>
    <w:multiLevelType w:val="hybridMultilevel"/>
    <w:tmpl w:val="997EF8A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A100AF5"/>
    <w:multiLevelType w:val="hybridMultilevel"/>
    <w:tmpl w:val="4C3CFA0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E54CBC"/>
    <w:multiLevelType w:val="hybridMultilevel"/>
    <w:tmpl w:val="906298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D877576"/>
    <w:multiLevelType w:val="hybridMultilevel"/>
    <w:tmpl w:val="59A6BC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1FD2F8F"/>
    <w:multiLevelType w:val="hybridMultilevel"/>
    <w:tmpl w:val="B964DD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27E026B"/>
    <w:multiLevelType w:val="hybridMultilevel"/>
    <w:tmpl w:val="045453C2"/>
    <w:lvl w:ilvl="0" w:tplc="04090001">
      <w:start w:val="1"/>
      <w:numFmt w:val="bullet"/>
      <w:lvlText w:val=""/>
      <w:lvlJc w:val="left"/>
      <w:pPr>
        <w:tabs>
          <w:tab w:val="num" w:pos="720"/>
        </w:tabs>
        <w:ind w:left="720" w:hanging="360"/>
      </w:pPr>
      <w:rPr>
        <w:rFonts w:ascii="Symbol" w:hAnsi="Symbol"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6D04137"/>
    <w:multiLevelType w:val="hybridMultilevel"/>
    <w:tmpl w:val="2E48E3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75232BF"/>
    <w:multiLevelType w:val="hybridMultilevel"/>
    <w:tmpl w:val="012C63A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C0A4365"/>
    <w:multiLevelType w:val="hybridMultilevel"/>
    <w:tmpl w:val="9934D7C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2E454E71"/>
    <w:multiLevelType w:val="hybridMultilevel"/>
    <w:tmpl w:val="D408B9A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2885079"/>
    <w:multiLevelType w:val="hybridMultilevel"/>
    <w:tmpl w:val="0D1C585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49451AA"/>
    <w:multiLevelType w:val="hybridMultilevel"/>
    <w:tmpl w:val="53CC1E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0D1478"/>
    <w:multiLevelType w:val="hybridMultilevel"/>
    <w:tmpl w:val="F02EC96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3B0F6194"/>
    <w:multiLevelType w:val="hybridMultilevel"/>
    <w:tmpl w:val="6DD63B5A"/>
    <w:lvl w:ilvl="0" w:tplc="0409000F">
      <w:start w:val="1"/>
      <w:numFmt w:val="decimal"/>
      <w:lvlText w:val="%1."/>
      <w:lvlJc w:val="left"/>
      <w:pPr>
        <w:tabs>
          <w:tab w:val="num" w:pos="720"/>
        </w:tabs>
        <w:ind w:left="720" w:hanging="360"/>
      </w:pPr>
      <w:rPr>
        <w:rFonts w:hint="default"/>
      </w:rPr>
    </w:lvl>
    <w:lvl w:ilvl="1" w:tplc="804E9C9A">
      <w:numFmt w:val="bullet"/>
      <w:lvlText w:val="-"/>
      <w:lvlJc w:val="left"/>
      <w:pPr>
        <w:tabs>
          <w:tab w:val="num" w:pos="1440"/>
        </w:tabs>
        <w:ind w:left="1440" w:hanging="360"/>
      </w:pPr>
      <w:rPr>
        <w:rFonts w:ascii="Verdana" w:eastAsia="Times New Roman" w:hAnsi="Verdana"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CAB2B89"/>
    <w:multiLevelType w:val="hybridMultilevel"/>
    <w:tmpl w:val="D3E47C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0EA22BF"/>
    <w:multiLevelType w:val="hybridMultilevel"/>
    <w:tmpl w:val="A2B453CE"/>
    <w:lvl w:ilvl="0" w:tplc="696477DE">
      <w:start w:val="1"/>
      <w:numFmt w:val="decimal"/>
      <w:pStyle w:val="Courier10p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66E72"/>
    <w:multiLevelType w:val="hybridMultilevel"/>
    <w:tmpl w:val="9B021F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9EA5278"/>
    <w:multiLevelType w:val="hybridMultilevel"/>
    <w:tmpl w:val="CE1A6D6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B7C0D8D"/>
    <w:multiLevelType w:val="multilevel"/>
    <w:tmpl w:val="F8789F7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4D737BD2"/>
    <w:multiLevelType w:val="hybridMultilevel"/>
    <w:tmpl w:val="F8789F74"/>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1D941E2"/>
    <w:multiLevelType w:val="hybridMultilevel"/>
    <w:tmpl w:val="64B04D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2B6653"/>
    <w:multiLevelType w:val="hybridMultilevel"/>
    <w:tmpl w:val="AABC77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F13134"/>
    <w:multiLevelType w:val="multilevel"/>
    <w:tmpl w:val="B27E247E"/>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PicBulletId w:val="2"/>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DC6932"/>
    <w:multiLevelType w:val="hybridMultilevel"/>
    <w:tmpl w:val="E77616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A937B5"/>
    <w:multiLevelType w:val="hybridMultilevel"/>
    <w:tmpl w:val="B234246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E6E46C4"/>
    <w:multiLevelType w:val="hybridMultilevel"/>
    <w:tmpl w:val="1C728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751FEA"/>
    <w:multiLevelType w:val="hybridMultilevel"/>
    <w:tmpl w:val="B3EAC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C728A0"/>
    <w:multiLevelType w:val="hybridMultilevel"/>
    <w:tmpl w:val="93DA95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3570FD6"/>
    <w:multiLevelType w:val="hybridMultilevel"/>
    <w:tmpl w:val="C0565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FE324D"/>
    <w:multiLevelType w:val="hybridMultilevel"/>
    <w:tmpl w:val="D67C10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EC1039E"/>
    <w:multiLevelType w:val="hybridMultilevel"/>
    <w:tmpl w:val="03067BC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092974070">
    <w:abstractNumId w:val="4"/>
  </w:num>
  <w:num w:numId="2" w16cid:durableId="656689048">
    <w:abstractNumId w:val="2"/>
  </w:num>
  <w:num w:numId="3" w16cid:durableId="1202278674">
    <w:abstractNumId w:val="1"/>
  </w:num>
  <w:num w:numId="4" w16cid:durableId="1003094115">
    <w:abstractNumId w:val="3"/>
  </w:num>
  <w:num w:numId="5" w16cid:durableId="714157731">
    <w:abstractNumId w:val="33"/>
  </w:num>
  <w:num w:numId="6" w16cid:durableId="1832989368">
    <w:abstractNumId w:val="20"/>
  </w:num>
  <w:num w:numId="7" w16cid:durableId="146409264">
    <w:abstractNumId w:val="25"/>
  </w:num>
  <w:num w:numId="8" w16cid:durableId="1808667019">
    <w:abstractNumId w:val="24"/>
  </w:num>
  <w:num w:numId="9" w16cid:durableId="358120322">
    <w:abstractNumId w:val="14"/>
  </w:num>
  <w:num w:numId="10" w16cid:durableId="974070602">
    <w:abstractNumId w:val="10"/>
  </w:num>
  <w:num w:numId="11" w16cid:durableId="262568666">
    <w:abstractNumId w:val="30"/>
  </w:num>
  <w:num w:numId="12" w16cid:durableId="1998918260">
    <w:abstractNumId w:val="15"/>
  </w:num>
  <w:num w:numId="13" w16cid:durableId="173351354">
    <w:abstractNumId w:val="16"/>
  </w:num>
  <w:num w:numId="14" w16cid:durableId="2116172945">
    <w:abstractNumId w:val="13"/>
  </w:num>
  <w:num w:numId="15" w16cid:durableId="1059667358">
    <w:abstractNumId w:val="17"/>
  </w:num>
  <w:num w:numId="16" w16cid:durableId="930743127">
    <w:abstractNumId w:val="35"/>
  </w:num>
  <w:num w:numId="17" w16cid:durableId="1561743452">
    <w:abstractNumId w:val="9"/>
  </w:num>
  <w:num w:numId="18" w16cid:durableId="768505158">
    <w:abstractNumId w:val="23"/>
  </w:num>
  <w:num w:numId="19" w16cid:durableId="939072888">
    <w:abstractNumId w:val="7"/>
  </w:num>
  <w:num w:numId="20" w16cid:durableId="998581033">
    <w:abstractNumId w:val="8"/>
  </w:num>
  <w:num w:numId="21" w16cid:durableId="1296907664">
    <w:abstractNumId w:val="28"/>
  </w:num>
  <w:num w:numId="22" w16cid:durableId="755714337">
    <w:abstractNumId w:val="22"/>
  </w:num>
  <w:num w:numId="23" w16cid:durableId="1533347690">
    <w:abstractNumId w:val="27"/>
  </w:num>
  <w:num w:numId="24" w16cid:durableId="1240285032">
    <w:abstractNumId w:val="0"/>
  </w:num>
  <w:num w:numId="25" w16cid:durableId="1550411385">
    <w:abstractNumId w:val="6"/>
  </w:num>
  <w:num w:numId="26" w16cid:durableId="198396698">
    <w:abstractNumId w:val="26"/>
  </w:num>
  <w:num w:numId="27" w16cid:durableId="126242491">
    <w:abstractNumId w:val="18"/>
  </w:num>
  <w:num w:numId="28" w16cid:durableId="2122067224">
    <w:abstractNumId w:val="29"/>
  </w:num>
  <w:num w:numId="29" w16cid:durableId="1930652230">
    <w:abstractNumId w:val="12"/>
  </w:num>
  <w:num w:numId="30" w16cid:durableId="743181436">
    <w:abstractNumId w:val="5"/>
  </w:num>
  <w:num w:numId="31" w16cid:durableId="1915579877">
    <w:abstractNumId w:val="19"/>
  </w:num>
  <w:num w:numId="32" w16cid:durableId="638995201">
    <w:abstractNumId w:val="11"/>
  </w:num>
  <w:num w:numId="33" w16cid:durableId="1333025939">
    <w:abstractNumId w:val="36"/>
  </w:num>
  <w:num w:numId="34" w16cid:durableId="1907296410">
    <w:abstractNumId w:val="31"/>
  </w:num>
  <w:num w:numId="35" w16cid:durableId="1768960533">
    <w:abstractNumId w:val="21"/>
  </w:num>
  <w:num w:numId="36" w16cid:durableId="482817938">
    <w:abstractNumId w:val="34"/>
  </w:num>
  <w:num w:numId="37" w16cid:durableId="211139296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04DB0"/>
    <w:rsid w:val="00000A08"/>
    <w:rsid w:val="0000140E"/>
    <w:rsid w:val="000024CF"/>
    <w:rsid w:val="000027CE"/>
    <w:rsid w:val="0000329F"/>
    <w:rsid w:val="00003EFE"/>
    <w:rsid w:val="00004DB0"/>
    <w:rsid w:val="000069C8"/>
    <w:rsid w:val="0001008B"/>
    <w:rsid w:val="0001070F"/>
    <w:rsid w:val="00010719"/>
    <w:rsid w:val="00010915"/>
    <w:rsid w:val="0001169F"/>
    <w:rsid w:val="00012B5C"/>
    <w:rsid w:val="00012E55"/>
    <w:rsid w:val="00013E40"/>
    <w:rsid w:val="00013F85"/>
    <w:rsid w:val="00014533"/>
    <w:rsid w:val="0001500D"/>
    <w:rsid w:val="000156DB"/>
    <w:rsid w:val="00016080"/>
    <w:rsid w:val="00016486"/>
    <w:rsid w:val="00017930"/>
    <w:rsid w:val="00017D69"/>
    <w:rsid w:val="00020910"/>
    <w:rsid w:val="000212AD"/>
    <w:rsid w:val="000218A0"/>
    <w:rsid w:val="00021CE2"/>
    <w:rsid w:val="00022D6A"/>
    <w:rsid w:val="00022D80"/>
    <w:rsid w:val="0002346A"/>
    <w:rsid w:val="00023E95"/>
    <w:rsid w:val="000255CA"/>
    <w:rsid w:val="000256AF"/>
    <w:rsid w:val="00025E91"/>
    <w:rsid w:val="0002667B"/>
    <w:rsid w:val="00026FE6"/>
    <w:rsid w:val="00027146"/>
    <w:rsid w:val="0002730A"/>
    <w:rsid w:val="00030768"/>
    <w:rsid w:val="00030F4C"/>
    <w:rsid w:val="00031010"/>
    <w:rsid w:val="0003179A"/>
    <w:rsid w:val="00034037"/>
    <w:rsid w:val="00034E9A"/>
    <w:rsid w:val="00036EB8"/>
    <w:rsid w:val="0003717E"/>
    <w:rsid w:val="00037D46"/>
    <w:rsid w:val="00040B84"/>
    <w:rsid w:val="00040CA7"/>
    <w:rsid w:val="00040F21"/>
    <w:rsid w:val="00040FB7"/>
    <w:rsid w:val="0004101B"/>
    <w:rsid w:val="000416DC"/>
    <w:rsid w:val="00041B9E"/>
    <w:rsid w:val="0004226E"/>
    <w:rsid w:val="00042313"/>
    <w:rsid w:val="00042389"/>
    <w:rsid w:val="00043A13"/>
    <w:rsid w:val="00044362"/>
    <w:rsid w:val="00044985"/>
    <w:rsid w:val="00044D1A"/>
    <w:rsid w:val="0004503E"/>
    <w:rsid w:val="000453BA"/>
    <w:rsid w:val="00046A20"/>
    <w:rsid w:val="00046C95"/>
    <w:rsid w:val="00047337"/>
    <w:rsid w:val="0005009E"/>
    <w:rsid w:val="00050793"/>
    <w:rsid w:val="00051166"/>
    <w:rsid w:val="00051439"/>
    <w:rsid w:val="00051759"/>
    <w:rsid w:val="00051C1F"/>
    <w:rsid w:val="00052D8F"/>
    <w:rsid w:val="0005311B"/>
    <w:rsid w:val="000531D0"/>
    <w:rsid w:val="0005397A"/>
    <w:rsid w:val="00053AD7"/>
    <w:rsid w:val="00053C3E"/>
    <w:rsid w:val="00054243"/>
    <w:rsid w:val="00054C42"/>
    <w:rsid w:val="00055428"/>
    <w:rsid w:val="0005695B"/>
    <w:rsid w:val="00056A9D"/>
    <w:rsid w:val="00056CC8"/>
    <w:rsid w:val="000575F4"/>
    <w:rsid w:val="000603B6"/>
    <w:rsid w:val="000603C0"/>
    <w:rsid w:val="00061FD8"/>
    <w:rsid w:val="000625E2"/>
    <w:rsid w:val="00063306"/>
    <w:rsid w:val="00063AE6"/>
    <w:rsid w:val="0006408D"/>
    <w:rsid w:val="00064625"/>
    <w:rsid w:val="00064A7C"/>
    <w:rsid w:val="00064D3C"/>
    <w:rsid w:val="00064FC0"/>
    <w:rsid w:val="000660F9"/>
    <w:rsid w:val="000674EC"/>
    <w:rsid w:val="000679B4"/>
    <w:rsid w:val="00067AE0"/>
    <w:rsid w:val="00070305"/>
    <w:rsid w:val="00071337"/>
    <w:rsid w:val="00071E0B"/>
    <w:rsid w:val="00072CBA"/>
    <w:rsid w:val="00073011"/>
    <w:rsid w:val="000733E7"/>
    <w:rsid w:val="000740F8"/>
    <w:rsid w:val="0007584F"/>
    <w:rsid w:val="00077478"/>
    <w:rsid w:val="00077A59"/>
    <w:rsid w:val="000808CB"/>
    <w:rsid w:val="00080A46"/>
    <w:rsid w:val="00080E4D"/>
    <w:rsid w:val="0008105D"/>
    <w:rsid w:val="000813C5"/>
    <w:rsid w:val="000814D8"/>
    <w:rsid w:val="000819A8"/>
    <w:rsid w:val="00081FDF"/>
    <w:rsid w:val="0008202D"/>
    <w:rsid w:val="00082685"/>
    <w:rsid w:val="000827D9"/>
    <w:rsid w:val="00082A1E"/>
    <w:rsid w:val="00082BC3"/>
    <w:rsid w:val="000834D2"/>
    <w:rsid w:val="0008358D"/>
    <w:rsid w:val="000835F1"/>
    <w:rsid w:val="00083995"/>
    <w:rsid w:val="00084D56"/>
    <w:rsid w:val="00085705"/>
    <w:rsid w:val="00085879"/>
    <w:rsid w:val="000865B2"/>
    <w:rsid w:val="0008701C"/>
    <w:rsid w:val="00090029"/>
    <w:rsid w:val="00091825"/>
    <w:rsid w:val="000936A5"/>
    <w:rsid w:val="00093EBE"/>
    <w:rsid w:val="00094B67"/>
    <w:rsid w:val="00094C6B"/>
    <w:rsid w:val="00094F83"/>
    <w:rsid w:val="00095A65"/>
    <w:rsid w:val="000966CD"/>
    <w:rsid w:val="000967F4"/>
    <w:rsid w:val="000979EA"/>
    <w:rsid w:val="000A0D56"/>
    <w:rsid w:val="000A1AF7"/>
    <w:rsid w:val="000A1B87"/>
    <w:rsid w:val="000A1CFA"/>
    <w:rsid w:val="000A2693"/>
    <w:rsid w:val="000A2E42"/>
    <w:rsid w:val="000A320B"/>
    <w:rsid w:val="000A33C4"/>
    <w:rsid w:val="000A4659"/>
    <w:rsid w:val="000A4AAC"/>
    <w:rsid w:val="000A55FD"/>
    <w:rsid w:val="000A645C"/>
    <w:rsid w:val="000A6967"/>
    <w:rsid w:val="000A6C1B"/>
    <w:rsid w:val="000A70D0"/>
    <w:rsid w:val="000A7AD1"/>
    <w:rsid w:val="000B0184"/>
    <w:rsid w:val="000B01D6"/>
    <w:rsid w:val="000B02E3"/>
    <w:rsid w:val="000B11C8"/>
    <w:rsid w:val="000B135F"/>
    <w:rsid w:val="000B1C6E"/>
    <w:rsid w:val="000B3696"/>
    <w:rsid w:val="000B424D"/>
    <w:rsid w:val="000B4774"/>
    <w:rsid w:val="000B4D21"/>
    <w:rsid w:val="000B5208"/>
    <w:rsid w:val="000B54DB"/>
    <w:rsid w:val="000B646D"/>
    <w:rsid w:val="000B6508"/>
    <w:rsid w:val="000B76F3"/>
    <w:rsid w:val="000B79C3"/>
    <w:rsid w:val="000C0205"/>
    <w:rsid w:val="000C07CD"/>
    <w:rsid w:val="000C1BA7"/>
    <w:rsid w:val="000C3486"/>
    <w:rsid w:val="000C3735"/>
    <w:rsid w:val="000C44C2"/>
    <w:rsid w:val="000C56E3"/>
    <w:rsid w:val="000C730B"/>
    <w:rsid w:val="000C77B9"/>
    <w:rsid w:val="000C77C7"/>
    <w:rsid w:val="000C7DD6"/>
    <w:rsid w:val="000D0D28"/>
    <w:rsid w:val="000D0F5D"/>
    <w:rsid w:val="000D3C14"/>
    <w:rsid w:val="000D4AE4"/>
    <w:rsid w:val="000D4B71"/>
    <w:rsid w:val="000D4E44"/>
    <w:rsid w:val="000D5477"/>
    <w:rsid w:val="000D57BE"/>
    <w:rsid w:val="000D60C9"/>
    <w:rsid w:val="000E0351"/>
    <w:rsid w:val="000E055B"/>
    <w:rsid w:val="000E0AE4"/>
    <w:rsid w:val="000E1255"/>
    <w:rsid w:val="000E216E"/>
    <w:rsid w:val="000E3590"/>
    <w:rsid w:val="000E3861"/>
    <w:rsid w:val="000E38C8"/>
    <w:rsid w:val="000E3F6C"/>
    <w:rsid w:val="000E49A4"/>
    <w:rsid w:val="000E562E"/>
    <w:rsid w:val="000E5DBC"/>
    <w:rsid w:val="000E6FFC"/>
    <w:rsid w:val="000F028D"/>
    <w:rsid w:val="000F1164"/>
    <w:rsid w:val="000F352C"/>
    <w:rsid w:val="000F3D39"/>
    <w:rsid w:val="000F3DD0"/>
    <w:rsid w:val="000F4220"/>
    <w:rsid w:val="000F4585"/>
    <w:rsid w:val="000F4E2B"/>
    <w:rsid w:val="000F4F7F"/>
    <w:rsid w:val="000F58C6"/>
    <w:rsid w:val="000F6174"/>
    <w:rsid w:val="000F6507"/>
    <w:rsid w:val="000F6AFB"/>
    <w:rsid w:val="000F749D"/>
    <w:rsid w:val="000F7593"/>
    <w:rsid w:val="000F7A57"/>
    <w:rsid w:val="000F7C86"/>
    <w:rsid w:val="00100268"/>
    <w:rsid w:val="001007A0"/>
    <w:rsid w:val="00101040"/>
    <w:rsid w:val="00101965"/>
    <w:rsid w:val="00101CF7"/>
    <w:rsid w:val="00101D81"/>
    <w:rsid w:val="00101F5D"/>
    <w:rsid w:val="00102215"/>
    <w:rsid w:val="001033B3"/>
    <w:rsid w:val="00103C5C"/>
    <w:rsid w:val="00103EC7"/>
    <w:rsid w:val="001049CC"/>
    <w:rsid w:val="00104EA5"/>
    <w:rsid w:val="001054F1"/>
    <w:rsid w:val="001061F1"/>
    <w:rsid w:val="00106AEE"/>
    <w:rsid w:val="00106B00"/>
    <w:rsid w:val="001072D0"/>
    <w:rsid w:val="0010742A"/>
    <w:rsid w:val="00107E0E"/>
    <w:rsid w:val="00110350"/>
    <w:rsid w:val="00110866"/>
    <w:rsid w:val="001123E1"/>
    <w:rsid w:val="00112839"/>
    <w:rsid w:val="001128E8"/>
    <w:rsid w:val="00112CF6"/>
    <w:rsid w:val="00112F58"/>
    <w:rsid w:val="001137CB"/>
    <w:rsid w:val="00113820"/>
    <w:rsid w:val="00113B70"/>
    <w:rsid w:val="00113FA2"/>
    <w:rsid w:val="00114E6F"/>
    <w:rsid w:val="00115032"/>
    <w:rsid w:val="0011537C"/>
    <w:rsid w:val="001158FA"/>
    <w:rsid w:val="00115BBC"/>
    <w:rsid w:val="0011674F"/>
    <w:rsid w:val="001167C4"/>
    <w:rsid w:val="00116E57"/>
    <w:rsid w:val="0011779C"/>
    <w:rsid w:val="00120526"/>
    <w:rsid w:val="00123578"/>
    <w:rsid w:val="0012402C"/>
    <w:rsid w:val="00124374"/>
    <w:rsid w:val="00124532"/>
    <w:rsid w:val="0012458D"/>
    <w:rsid w:val="00124947"/>
    <w:rsid w:val="00124E7C"/>
    <w:rsid w:val="0012520E"/>
    <w:rsid w:val="00125237"/>
    <w:rsid w:val="00126BFD"/>
    <w:rsid w:val="0012720D"/>
    <w:rsid w:val="00127520"/>
    <w:rsid w:val="00127C27"/>
    <w:rsid w:val="001306FA"/>
    <w:rsid w:val="0013108D"/>
    <w:rsid w:val="0013140C"/>
    <w:rsid w:val="00131416"/>
    <w:rsid w:val="00131592"/>
    <w:rsid w:val="001316AC"/>
    <w:rsid w:val="00131AC2"/>
    <w:rsid w:val="00131DA1"/>
    <w:rsid w:val="00131F1F"/>
    <w:rsid w:val="00132659"/>
    <w:rsid w:val="00132A5C"/>
    <w:rsid w:val="00133BA9"/>
    <w:rsid w:val="00135427"/>
    <w:rsid w:val="00135B67"/>
    <w:rsid w:val="00135F73"/>
    <w:rsid w:val="00136C28"/>
    <w:rsid w:val="00136FAF"/>
    <w:rsid w:val="001371BC"/>
    <w:rsid w:val="00137CFE"/>
    <w:rsid w:val="00137D13"/>
    <w:rsid w:val="00137EFA"/>
    <w:rsid w:val="001400EC"/>
    <w:rsid w:val="00142A31"/>
    <w:rsid w:val="00142A9E"/>
    <w:rsid w:val="00142C1B"/>
    <w:rsid w:val="00144071"/>
    <w:rsid w:val="00144608"/>
    <w:rsid w:val="00145077"/>
    <w:rsid w:val="00146BC6"/>
    <w:rsid w:val="001470BD"/>
    <w:rsid w:val="001474E9"/>
    <w:rsid w:val="00147B81"/>
    <w:rsid w:val="0015150A"/>
    <w:rsid w:val="00151589"/>
    <w:rsid w:val="00151DEA"/>
    <w:rsid w:val="001520C1"/>
    <w:rsid w:val="00152616"/>
    <w:rsid w:val="00152662"/>
    <w:rsid w:val="00152774"/>
    <w:rsid w:val="00152834"/>
    <w:rsid w:val="001543E9"/>
    <w:rsid w:val="00154703"/>
    <w:rsid w:val="00156250"/>
    <w:rsid w:val="0015658C"/>
    <w:rsid w:val="00156A89"/>
    <w:rsid w:val="00156C83"/>
    <w:rsid w:val="00157C9C"/>
    <w:rsid w:val="00161C60"/>
    <w:rsid w:val="00162233"/>
    <w:rsid w:val="0016227E"/>
    <w:rsid w:val="00164310"/>
    <w:rsid w:val="00164F6D"/>
    <w:rsid w:val="00164FDA"/>
    <w:rsid w:val="00165A41"/>
    <w:rsid w:val="00165AD9"/>
    <w:rsid w:val="0016614F"/>
    <w:rsid w:val="001662A9"/>
    <w:rsid w:val="00166AE2"/>
    <w:rsid w:val="00171125"/>
    <w:rsid w:val="001716B2"/>
    <w:rsid w:val="00171E1F"/>
    <w:rsid w:val="00172375"/>
    <w:rsid w:val="001724A4"/>
    <w:rsid w:val="00172928"/>
    <w:rsid w:val="00172EDC"/>
    <w:rsid w:val="001735EE"/>
    <w:rsid w:val="0017582C"/>
    <w:rsid w:val="00176A5F"/>
    <w:rsid w:val="001771D3"/>
    <w:rsid w:val="00177BAB"/>
    <w:rsid w:val="00180C48"/>
    <w:rsid w:val="001812E2"/>
    <w:rsid w:val="001827D9"/>
    <w:rsid w:val="00182DD7"/>
    <w:rsid w:val="00183134"/>
    <w:rsid w:val="00183BAE"/>
    <w:rsid w:val="00183C17"/>
    <w:rsid w:val="00184CC6"/>
    <w:rsid w:val="0018691D"/>
    <w:rsid w:val="00187343"/>
    <w:rsid w:val="00193353"/>
    <w:rsid w:val="001939AE"/>
    <w:rsid w:val="00194F2A"/>
    <w:rsid w:val="0019558D"/>
    <w:rsid w:val="001965D1"/>
    <w:rsid w:val="001967F3"/>
    <w:rsid w:val="0019684F"/>
    <w:rsid w:val="00196DD7"/>
    <w:rsid w:val="00197161"/>
    <w:rsid w:val="001972FC"/>
    <w:rsid w:val="0019796B"/>
    <w:rsid w:val="001A03B9"/>
    <w:rsid w:val="001A0E66"/>
    <w:rsid w:val="001A1E01"/>
    <w:rsid w:val="001A2105"/>
    <w:rsid w:val="001A226E"/>
    <w:rsid w:val="001A41C0"/>
    <w:rsid w:val="001A65D0"/>
    <w:rsid w:val="001A6B5B"/>
    <w:rsid w:val="001B0181"/>
    <w:rsid w:val="001B0AF8"/>
    <w:rsid w:val="001B0DB3"/>
    <w:rsid w:val="001B0EDD"/>
    <w:rsid w:val="001B287D"/>
    <w:rsid w:val="001B2DFA"/>
    <w:rsid w:val="001B2E98"/>
    <w:rsid w:val="001B3701"/>
    <w:rsid w:val="001B3871"/>
    <w:rsid w:val="001B3A9B"/>
    <w:rsid w:val="001B41B4"/>
    <w:rsid w:val="001B426E"/>
    <w:rsid w:val="001B4EB2"/>
    <w:rsid w:val="001B53D1"/>
    <w:rsid w:val="001B5D35"/>
    <w:rsid w:val="001B6252"/>
    <w:rsid w:val="001B66BD"/>
    <w:rsid w:val="001B6EB7"/>
    <w:rsid w:val="001B7660"/>
    <w:rsid w:val="001C278B"/>
    <w:rsid w:val="001C30B4"/>
    <w:rsid w:val="001C3C0F"/>
    <w:rsid w:val="001C48D7"/>
    <w:rsid w:val="001C5207"/>
    <w:rsid w:val="001C6B51"/>
    <w:rsid w:val="001C6E44"/>
    <w:rsid w:val="001C6F10"/>
    <w:rsid w:val="001D00C3"/>
    <w:rsid w:val="001D0445"/>
    <w:rsid w:val="001D09A5"/>
    <w:rsid w:val="001D0F39"/>
    <w:rsid w:val="001D2A81"/>
    <w:rsid w:val="001D2C98"/>
    <w:rsid w:val="001D43E0"/>
    <w:rsid w:val="001D5522"/>
    <w:rsid w:val="001D69B6"/>
    <w:rsid w:val="001D6BCF"/>
    <w:rsid w:val="001D70B1"/>
    <w:rsid w:val="001D78B4"/>
    <w:rsid w:val="001E0B31"/>
    <w:rsid w:val="001E0EF2"/>
    <w:rsid w:val="001E112E"/>
    <w:rsid w:val="001E1E81"/>
    <w:rsid w:val="001E1FE3"/>
    <w:rsid w:val="001E20AA"/>
    <w:rsid w:val="001E28A0"/>
    <w:rsid w:val="001E6402"/>
    <w:rsid w:val="001E6CF4"/>
    <w:rsid w:val="001E78D3"/>
    <w:rsid w:val="001E791F"/>
    <w:rsid w:val="001E7A1D"/>
    <w:rsid w:val="001F0388"/>
    <w:rsid w:val="001F04DB"/>
    <w:rsid w:val="001F0C3D"/>
    <w:rsid w:val="001F1273"/>
    <w:rsid w:val="001F1653"/>
    <w:rsid w:val="001F1974"/>
    <w:rsid w:val="001F1A43"/>
    <w:rsid w:val="001F319B"/>
    <w:rsid w:val="001F4E4B"/>
    <w:rsid w:val="001F5A07"/>
    <w:rsid w:val="001F6441"/>
    <w:rsid w:val="001F6D94"/>
    <w:rsid w:val="001F6E6B"/>
    <w:rsid w:val="001F7436"/>
    <w:rsid w:val="001F7A6E"/>
    <w:rsid w:val="001F7EF7"/>
    <w:rsid w:val="002003BE"/>
    <w:rsid w:val="00200B14"/>
    <w:rsid w:val="002011F0"/>
    <w:rsid w:val="00201A9C"/>
    <w:rsid w:val="00201BC6"/>
    <w:rsid w:val="00201F88"/>
    <w:rsid w:val="00202568"/>
    <w:rsid w:val="00202636"/>
    <w:rsid w:val="00203682"/>
    <w:rsid w:val="00204561"/>
    <w:rsid w:val="00205317"/>
    <w:rsid w:val="00207CB4"/>
    <w:rsid w:val="00207CE1"/>
    <w:rsid w:val="00210C86"/>
    <w:rsid w:val="00210FF5"/>
    <w:rsid w:val="00211300"/>
    <w:rsid w:val="00212248"/>
    <w:rsid w:val="002125CB"/>
    <w:rsid w:val="00212FE8"/>
    <w:rsid w:val="0021306A"/>
    <w:rsid w:val="00213D96"/>
    <w:rsid w:val="002148B9"/>
    <w:rsid w:val="00214A7B"/>
    <w:rsid w:val="00214AB2"/>
    <w:rsid w:val="0021503A"/>
    <w:rsid w:val="00215527"/>
    <w:rsid w:val="00215604"/>
    <w:rsid w:val="00215AEF"/>
    <w:rsid w:val="00216413"/>
    <w:rsid w:val="002200A0"/>
    <w:rsid w:val="00220BD0"/>
    <w:rsid w:val="00220EA8"/>
    <w:rsid w:val="002210F8"/>
    <w:rsid w:val="0022112E"/>
    <w:rsid w:val="002211BE"/>
    <w:rsid w:val="002215D7"/>
    <w:rsid w:val="002224C4"/>
    <w:rsid w:val="00226073"/>
    <w:rsid w:val="00226BF6"/>
    <w:rsid w:val="00226C3A"/>
    <w:rsid w:val="00226EAC"/>
    <w:rsid w:val="002272E1"/>
    <w:rsid w:val="00227E04"/>
    <w:rsid w:val="00230761"/>
    <w:rsid w:val="0023157E"/>
    <w:rsid w:val="0023162B"/>
    <w:rsid w:val="00231A83"/>
    <w:rsid w:val="00231C56"/>
    <w:rsid w:val="0023222C"/>
    <w:rsid w:val="00232667"/>
    <w:rsid w:val="00232E83"/>
    <w:rsid w:val="00233A9F"/>
    <w:rsid w:val="00234583"/>
    <w:rsid w:val="002377F7"/>
    <w:rsid w:val="00241693"/>
    <w:rsid w:val="002421FD"/>
    <w:rsid w:val="00242592"/>
    <w:rsid w:val="002426CD"/>
    <w:rsid w:val="00242E6C"/>
    <w:rsid w:val="00242E9C"/>
    <w:rsid w:val="00243E96"/>
    <w:rsid w:val="0024412B"/>
    <w:rsid w:val="0024469E"/>
    <w:rsid w:val="00244D3C"/>
    <w:rsid w:val="00245387"/>
    <w:rsid w:val="00245389"/>
    <w:rsid w:val="00247E8F"/>
    <w:rsid w:val="00250B03"/>
    <w:rsid w:val="00251374"/>
    <w:rsid w:val="00251DEB"/>
    <w:rsid w:val="00252C3F"/>
    <w:rsid w:val="00253BAC"/>
    <w:rsid w:val="00253D34"/>
    <w:rsid w:val="00253FA7"/>
    <w:rsid w:val="00254749"/>
    <w:rsid w:val="0025538E"/>
    <w:rsid w:val="0025612C"/>
    <w:rsid w:val="002565E4"/>
    <w:rsid w:val="002572A8"/>
    <w:rsid w:val="00261143"/>
    <w:rsid w:val="00261393"/>
    <w:rsid w:val="002613CD"/>
    <w:rsid w:val="002617B1"/>
    <w:rsid w:val="00261B07"/>
    <w:rsid w:val="00261CAD"/>
    <w:rsid w:val="00261D08"/>
    <w:rsid w:val="00261EA9"/>
    <w:rsid w:val="0026485F"/>
    <w:rsid w:val="00264B95"/>
    <w:rsid w:val="00265DEA"/>
    <w:rsid w:val="0026618F"/>
    <w:rsid w:val="00266A5A"/>
    <w:rsid w:val="00266BC6"/>
    <w:rsid w:val="00267DA3"/>
    <w:rsid w:val="0027029E"/>
    <w:rsid w:val="00270340"/>
    <w:rsid w:val="002703BB"/>
    <w:rsid w:val="002720A1"/>
    <w:rsid w:val="002720BC"/>
    <w:rsid w:val="002727BD"/>
    <w:rsid w:val="002732E9"/>
    <w:rsid w:val="002743E7"/>
    <w:rsid w:val="002747A7"/>
    <w:rsid w:val="00274959"/>
    <w:rsid w:val="00274F48"/>
    <w:rsid w:val="00275554"/>
    <w:rsid w:val="00276C71"/>
    <w:rsid w:val="00276D61"/>
    <w:rsid w:val="00277089"/>
    <w:rsid w:val="00277260"/>
    <w:rsid w:val="00277503"/>
    <w:rsid w:val="00280644"/>
    <w:rsid w:val="002818B6"/>
    <w:rsid w:val="00281B44"/>
    <w:rsid w:val="00281C5E"/>
    <w:rsid w:val="00281EDB"/>
    <w:rsid w:val="002828B9"/>
    <w:rsid w:val="00282B43"/>
    <w:rsid w:val="00283404"/>
    <w:rsid w:val="002838BF"/>
    <w:rsid w:val="00283DA1"/>
    <w:rsid w:val="002849D6"/>
    <w:rsid w:val="002853AC"/>
    <w:rsid w:val="00286B26"/>
    <w:rsid w:val="00286BCD"/>
    <w:rsid w:val="002871E9"/>
    <w:rsid w:val="002876F8"/>
    <w:rsid w:val="0029037D"/>
    <w:rsid w:val="00290DEA"/>
    <w:rsid w:val="00291272"/>
    <w:rsid w:val="002913F8"/>
    <w:rsid w:val="002917BE"/>
    <w:rsid w:val="0029188D"/>
    <w:rsid w:val="0029308B"/>
    <w:rsid w:val="00293445"/>
    <w:rsid w:val="00293726"/>
    <w:rsid w:val="002941BF"/>
    <w:rsid w:val="00294294"/>
    <w:rsid w:val="00295CBB"/>
    <w:rsid w:val="00295F34"/>
    <w:rsid w:val="00296C71"/>
    <w:rsid w:val="00296CF9"/>
    <w:rsid w:val="00297562"/>
    <w:rsid w:val="0029759D"/>
    <w:rsid w:val="00297CF8"/>
    <w:rsid w:val="002A0A39"/>
    <w:rsid w:val="002A1E0A"/>
    <w:rsid w:val="002A257C"/>
    <w:rsid w:val="002A347C"/>
    <w:rsid w:val="002A38D7"/>
    <w:rsid w:val="002A3D77"/>
    <w:rsid w:val="002A3FD9"/>
    <w:rsid w:val="002A4E65"/>
    <w:rsid w:val="002A534F"/>
    <w:rsid w:val="002A543E"/>
    <w:rsid w:val="002A580B"/>
    <w:rsid w:val="002A690F"/>
    <w:rsid w:val="002A6C26"/>
    <w:rsid w:val="002A7015"/>
    <w:rsid w:val="002A70FF"/>
    <w:rsid w:val="002A7A28"/>
    <w:rsid w:val="002A7D92"/>
    <w:rsid w:val="002A7F2C"/>
    <w:rsid w:val="002A7FB6"/>
    <w:rsid w:val="002B0491"/>
    <w:rsid w:val="002B06C3"/>
    <w:rsid w:val="002B0881"/>
    <w:rsid w:val="002B1D25"/>
    <w:rsid w:val="002B2354"/>
    <w:rsid w:val="002B2378"/>
    <w:rsid w:val="002B2E6A"/>
    <w:rsid w:val="002B3E0B"/>
    <w:rsid w:val="002B440C"/>
    <w:rsid w:val="002B5644"/>
    <w:rsid w:val="002B58C4"/>
    <w:rsid w:val="002B5E1A"/>
    <w:rsid w:val="002B771F"/>
    <w:rsid w:val="002B7F9A"/>
    <w:rsid w:val="002B7FF8"/>
    <w:rsid w:val="002C04DE"/>
    <w:rsid w:val="002C23AD"/>
    <w:rsid w:val="002C2F14"/>
    <w:rsid w:val="002C311F"/>
    <w:rsid w:val="002C3174"/>
    <w:rsid w:val="002C3B28"/>
    <w:rsid w:val="002C3C42"/>
    <w:rsid w:val="002C3EED"/>
    <w:rsid w:val="002C408B"/>
    <w:rsid w:val="002C421F"/>
    <w:rsid w:val="002C4907"/>
    <w:rsid w:val="002C4AE3"/>
    <w:rsid w:val="002C5113"/>
    <w:rsid w:val="002C5999"/>
    <w:rsid w:val="002C65C7"/>
    <w:rsid w:val="002C6733"/>
    <w:rsid w:val="002C6B93"/>
    <w:rsid w:val="002C6FB2"/>
    <w:rsid w:val="002C6FF9"/>
    <w:rsid w:val="002C7C2D"/>
    <w:rsid w:val="002D088F"/>
    <w:rsid w:val="002D10E9"/>
    <w:rsid w:val="002D13B2"/>
    <w:rsid w:val="002D1EDE"/>
    <w:rsid w:val="002D239A"/>
    <w:rsid w:val="002D2CBA"/>
    <w:rsid w:val="002D3686"/>
    <w:rsid w:val="002D3C7B"/>
    <w:rsid w:val="002D48DB"/>
    <w:rsid w:val="002D54E4"/>
    <w:rsid w:val="002D5B94"/>
    <w:rsid w:val="002D771C"/>
    <w:rsid w:val="002D7B53"/>
    <w:rsid w:val="002E0310"/>
    <w:rsid w:val="002E0883"/>
    <w:rsid w:val="002E0AB9"/>
    <w:rsid w:val="002E0B79"/>
    <w:rsid w:val="002E1135"/>
    <w:rsid w:val="002E15C6"/>
    <w:rsid w:val="002E3004"/>
    <w:rsid w:val="002E3A28"/>
    <w:rsid w:val="002E4A1C"/>
    <w:rsid w:val="002E52B3"/>
    <w:rsid w:val="002E6750"/>
    <w:rsid w:val="002E6922"/>
    <w:rsid w:val="002E69F2"/>
    <w:rsid w:val="002E77EB"/>
    <w:rsid w:val="002F02F5"/>
    <w:rsid w:val="002F0FBB"/>
    <w:rsid w:val="002F100B"/>
    <w:rsid w:val="002F107F"/>
    <w:rsid w:val="002F19DD"/>
    <w:rsid w:val="002F20CB"/>
    <w:rsid w:val="002F2226"/>
    <w:rsid w:val="002F27FD"/>
    <w:rsid w:val="002F2871"/>
    <w:rsid w:val="002F29AA"/>
    <w:rsid w:val="002F33DC"/>
    <w:rsid w:val="002F3BDF"/>
    <w:rsid w:val="002F3C2F"/>
    <w:rsid w:val="002F3D56"/>
    <w:rsid w:val="002F42F8"/>
    <w:rsid w:val="002F4ACA"/>
    <w:rsid w:val="002F4E31"/>
    <w:rsid w:val="002F55FC"/>
    <w:rsid w:val="002F7325"/>
    <w:rsid w:val="002F7863"/>
    <w:rsid w:val="00300746"/>
    <w:rsid w:val="003009A8"/>
    <w:rsid w:val="00300DF9"/>
    <w:rsid w:val="00301153"/>
    <w:rsid w:val="00301E10"/>
    <w:rsid w:val="003022B1"/>
    <w:rsid w:val="0030265E"/>
    <w:rsid w:val="00302981"/>
    <w:rsid w:val="003032C6"/>
    <w:rsid w:val="00304B7C"/>
    <w:rsid w:val="003050C4"/>
    <w:rsid w:val="00305CF3"/>
    <w:rsid w:val="00306D1A"/>
    <w:rsid w:val="00307872"/>
    <w:rsid w:val="003105FF"/>
    <w:rsid w:val="0031066A"/>
    <w:rsid w:val="003115B4"/>
    <w:rsid w:val="00311C02"/>
    <w:rsid w:val="00312438"/>
    <w:rsid w:val="003124ED"/>
    <w:rsid w:val="00312F4B"/>
    <w:rsid w:val="003132EE"/>
    <w:rsid w:val="00313431"/>
    <w:rsid w:val="0031452C"/>
    <w:rsid w:val="0031477C"/>
    <w:rsid w:val="0031496B"/>
    <w:rsid w:val="00314BC9"/>
    <w:rsid w:val="00315174"/>
    <w:rsid w:val="0031534A"/>
    <w:rsid w:val="0031534E"/>
    <w:rsid w:val="003157FA"/>
    <w:rsid w:val="00315A16"/>
    <w:rsid w:val="00316A82"/>
    <w:rsid w:val="00320A46"/>
    <w:rsid w:val="0032127A"/>
    <w:rsid w:val="003223FF"/>
    <w:rsid w:val="00323917"/>
    <w:rsid w:val="003239A4"/>
    <w:rsid w:val="0032408D"/>
    <w:rsid w:val="00325403"/>
    <w:rsid w:val="00325945"/>
    <w:rsid w:val="00327050"/>
    <w:rsid w:val="0032736E"/>
    <w:rsid w:val="0032741A"/>
    <w:rsid w:val="00327528"/>
    <w:rsid w:val="00327ACD"/>
    <w:rsid w:val="00327B41"/>
    <w:rsid w:val="00327CC6"/>
    <w:rsid w:val="003315E5"/>
    <w:rsid w:val="003329C1"/>
    <w:rsid w:val="003334C2"/>
    <w:rsid w:val="00334475"/>
    <w:rsid w:val="00334827"/>
    <w:rsid w:val="00334A5B"/>
    <w:rsid w:val="00334BBB"/>
    <w:rsid w:val="00334DFB"/>
    <w:rsid w:val="003351E4"/>
    <w:rsid w:val="00335222"/>
    <w:rsid w:val="00335BB1"/>
    <w:rsid w:val="00336172"/>
    <w:rsid w:val="00336244"/>
    <w:rsid w:val="00336266"/>
    <w:rsid w:val="003363D1"/>
    <w:rsid w:val="00336E89"/>
    <w:rsid w:val="003370BB"/>
    <w:rsid w:val="003373B7"/>
    <w:rsid w:val="0033752E"/>
    <w:rsid w:val="0034035C"/>
    <w:rsid w:val="003417A5"/>
    <w:rsid w:val="00344568"/>
    <w:rsid w:val="0034474B"/>
    <w:rsid w:val="003456CC"/>
    <w:rsid w:val="00346512"/>
    <w:rsid w:val="00346756"/>
    <w:rsid w:val="0034710C"/>
    <w:rsid w:val="003478C0"/>
    <w:rsid w:val="003479B1"/>
    <w:rsid w:val="00347BC5"/>
    <w:rsid w:val="00347F1C"/>
    <w:rsid w:val="00351EB0"/>
    <w:rsid w:val="003527EF"/>
    <w:rsid w:val="00352998"/>
    <w:rsid w:val="00352C16"/>
    <w:rsid w:val="00352D32"/>
    <w:rsid w:val="003534A4"/>
    <w:rsid w:val="0035387B"/>
    <w:rsid w:val="00354A07"/>
    <w:rsid w:val="00354A62"/>
    <w:rsid w:val="00355166"/>
    <w:rsid w:val="003553F4"/>
    <w:rsid w:val="00355963"/>
    <w:rsid w:val="003559A6"/>
    <w:rsid w:val="00355CEC"/>
    <w:rsid w:val="00355D0B"/>
    <w:rsid w:val="0035616C"/>
    <w:rsid w:val="00356EF3"/>
    <w:rsid w:val="00357998"/>
    <w:rsid w:val="003601C4"/>
    <w:rsid w:val="00360F30"/>
    <w:rsid w:val="00361005"/>
    <w:rsid w:val="003612F9"/>
    <w:rsid w:val="00361CE2"/>
    <w:rsid w:val="00361D6F"/>
    <w:rsid w:val="00362059"/>
    <w:rsid w:val="003639CE"/>
    <w:rsid w:val="00363BF8"/>
    <w:rsid w:val="003640C8"/>
    <w:rsid w:val="00364CEA"/>
    <w:rsid w:val="00365574"/>
    <w:rsid w:val="0036565D"/>
    <w:rsid w:val="003659B0"/>
    <w:rsid w:val="003675B1"/>
    <w:rsid w:val="003675F8"/>
    <w:rsid w:val="003678D6"/>
    <w:rsid w:val="0036795C"/>
    <w:rsid w:val="00370619"/>
    <w:rsid w:val="00370EAF"/>
    <w:rsid w:val="0037103F"/>
    <w:rsid w:val="00371D69"/>
    <w:rsid w:val="00371E90"/>
    <w:rsid w:val="00372EEA"/>
    <w:rsid w:val="00375904"/>
    <w:rsid w:val="00377366"/>
    <w:rsid w:val="00377FC2"/>
    <w:rsid w:val="003808A7"/>
    <w:rsid w:val="003817C0"/>
    <w:rsid w:val="00381FE0"/>
    <w:rsid w:val="003829EA"/>
    <w:rsid w:val="00382E70"/>
    <w:rsid w:val="0038364C"/>
    <w:rsid w:val="003850EA"/>
    <w:rsid w:val="00385CE0"/>
    <w:rsid w:val="00386098"/>
    <w:rsid w:val="00386264"/>
    <w:rsid w:val="0038629D"/>
    <w:rsid w:val="00386E8F"/>
    <w:rsid w:val="00387AC8"/>
    <w:rsid w:val="0039076A"/>
    <w:rsid w:val="0039110A"/>
    <w:rsid w:val="00391AC2"/>
    <w:rsid w:val="00391FC7"/>
    <w:rsid w:val="00392735"/>
    <w:rsid w:val="0039275C"/>
    <w:rsid w:val="003927C1"/>
    <w:rsid w:val="003947D1"/>
    <w:rsid w:val="0039490F"/>
    <w:rsid w:val="00396BBD"/>
    <w:rsid w:val="00396C44"/>
    <w:rsid w:val="003A2126"/>
    <w:rsid w:val="003A265D"/>
    <w:rsid w:val="003A2ADD"/>
    <w:rsid w:val="003A355C"/>
    <w:rsid w:val="003A3B40"/>
    <w:rsid w:val="003A4131"/>
    <w:rsid w:val="003A59BB"/>
    <w:rsid w:val="003A65FA"/>
    <w:rsid w:val="003A66D3"/>
    <w:rsid w:val="003A7EFE"/>
    <w:rsid w:val="003A7FD4"/>
    <w:rsid w:val="003B08DD"/>
    <w:rsid w:val="003B0912"/>
    <w:rsid w:val="003B1257"/>
    <w:rsid w:val="003B199F"/>
    <w:rsid w:val="003B2763"/>
    <w:rsid w:val="003B2925"/>
    <w:rsid w:val="003B2B7D"/>
    <w:rsid w:val="003B2C27"/>
    <w:rsid w:val="003B2F1B"/>
    <w:rsid w:val="003B316B"/>
    <w:rsid w:val="003B3643"/>
    <w:rsid w:val="003B3B68"/>
    <w:rsid w:val="003B49AF"/>
    <w:rsid w:val="003B4EF5"/>
    <w:rsid w:val="003B5877"/>
    <w:rsid w:val="003B5AC2"/>
    <w:rsid w:val="003B5CD6"/>
    <w:rsid w:val="003B68E4"/>
    <w:rsid w:val="003B6F3D"/>
    <w:rsid w:val="003B792B"/>
    <w:rsid w:val="003C11CF"/>
    <w:rsid w:val="003C1883"/>
    <w:rsid w:val="003C2E95"/>
    <w:rsid w:val="003C314B"/>
    <w:rsid w:val="003C34BC"/>
    <w:rsid w:val="003C5499"/>
    <w:rsid w:val="003C5B27"/>
    <w:rsid w:val="003C62DE"/>
    <w:rsid w:val="003C6338"/>
    <w:rsid w:val="003C6D64"/>
    <w:rsid w:val="003C7C56"/>
    <w:rsid w:val="003D022B"/>
    <w:rsid w:val="003D0559"/>
    <w:rsid w:val="003D0859"/>
    <w:rsid w:val="003D1967"/>
    <w:rsid w:val="003D21DD"/>
    <w:rsid w:val="003D3520"/>
    <w:rsid w:val="003D39DA"/>
    <w:rsid w:val="003D3AF1"/>
    <w:rsid w:val="003D3F77"/>
    <w:rsid w:val="003D4AB0"/>
    <w:rsid w:val="003D529B"/>
    <w:rsid w:val="003D5D99"/>
    <w:rsid w:val="003D6420"/>
    <w:rsid w:val="003D6A54"/>
    <w:rsid w:val="003D72A0"/>
    <w:rsid w:val="003D738E"/>
    <w:rsid w:val="003E02AB"/>
    <w:rsid w:val="003E0F8B"/>
    <w:rsid w:val="003E14DE"/>
    <w:rsid w:val="003E19D5"/>
    <w:rsid w:val="003E2E01"/>
    <w:rsid w:val="003E3575"/>
    <w:rsid w:val="003E35CD"/>
    <w:rsid w:val="003E40B7"/>
    <w:rsid w:val="003E484D"/>
    <w:rsid w:val="003E4EBA"/>
    <w:rsid w:val="003E5453"/>
    <w:rsid w:val="003E562F"/>
    <w:rsid w:val="003E5F27"/>
    <w:rsid w:val="003E63EA"/>
    <w:rsid w:val="003E6C75"/>
    <w:rsid w:val="003E79AF"/>
    <w:rsid w:val="003E79C8"/>
    <w:rsid w:val="003F0DBB"/>
    <w:rsid w:val="003F334C"/>
    <w:rsid w:val="003F3FD2"/>
    <w:rsid w:val="003F4293"/>
    <w:rsid w:val="003F45B7"/>
    <w:rsid w:val="003F52EB"/>
    <w:rsid w:val="003F563C"/>
    <w:rsid w:val="003F5891"/>
    <w:rsid w:val="003F5F73"/>
    <w:rsid w:val="003F605B"/>
    <w:rsid w:val="003F62FD"/>
    <w:rsid w:val="003F697A"/>
    <w:rsid w:val="003F6F26"/>
    <w:rsid w:val="003F7673"/>
    <w:rsid w:val="003F7F1A"/>
    <w:rsid w:val="004002A4"/>
    <w:rsid w:val="00401517"/>
    <w:rsid w:val="0040191F"/>
    <w:rsid w:val="00401E32"/>
    <w:rsid w:val="0040225B"/>
    <w:rsid w:val="00403FF5"/>
    <w:rsid w:val="0040430F"/>
    <w:rsid w:val="00404359"/>
    <w:rsid w:val="00404BAA"/>
    <w:rsid w:val="00404FAC"/>
    <w:rsid w:val="00407154"/>
    <w:rsid w:val="004074FC"/>
    <w:rsid w:val="00407D90"/>
    <w:rsid w:val="004101C2"/>
    <w:rsid w:val="0041022B"/>
    <w:rsid w:val="00410321"/>
    <w:rsid w:val="0041316E"/>
    <w:rsid w:val="004167E1"/>
    <w:rsid w:val="00416871"/>
    <w:rsid w:val="00416B11"/>
    <w:rsid w:val="00416CA0"/>
    <w:rsid w:val="00416CEC"/>
    <w:rsid w:val="00417DC6"/>
    <w:rsid w:val="004206A2"/>
    <w:rsid w:val="00420BC6"/>
    <w:rsid w:val="00421008"/>
    <w:rsid w:val="00421078"/>
    <w:rsid w:val="004212E8"/>
    <w:rsid w:val="00421671"/>
    <w:rsid w:val="0042267C"/>
    <w:rsid w:val="00423AB2"/>
    <w:rsid w:val="004243A8"/>
    <w:rsid w:val="00424869"/>
    <w:rsid w:val="00424A0D"/>
    <w:rsid w:val="00424B10"/>
    <w:rsid w:val="00425743"/>
    <w:rsid w:val="00425E07"/>
    <w:rsid w:val="00426861"/>
    <w:rsid w:val="00426983"/>
    <w:rsid w:val="00426991"/>
    <w:rsid w:val="004276A2"/>
    <w:rsid w:val="004307D8"/>
    <w:rsid w:val="00430C54"/>
    <w:rsid w:val="00431588"/>
    <w:rsid w:val="00431D94"/>
    <w:rsid w:val="00432717"/>
    <w:rsid w:val="00432765"/>
    <w:rsid w:val="00432D4F"/>
    <w:rsid w:val="00435547"/>
    <w:rsid w:val="00435825"/>
    <w:rsid w:val="00435F22"/>
    <w:rsid w:val="00437A5F"/>
    <w:rsid w:val="004403C2"/>
    <w:rsid w:val="00440D25"/>
    <w:rsid w:val="00440ECF"/>
    <w:rsid w:val="00440F00"/>
    <w:rsid w:val="0044154A"/>
    <w:rsid w:val="00441E32"/>
    <w:rsid w:val="00444792"/>
    <w:rsid w:val="00444DAA"/>
    <w:rsid w:val="0044579E"/>
    <w:rsid w:val="004458D9"/>
    <w:rsid w:val="004466D7"/>
    <w:rsid w:val="00447114"/>
    <w:rsid w:val="0044765D"/>
    <w:rsid w:val="004476CB"/>
    <w:rsid w:val="00447E43"/>
    <w:rsid w:val="004501C8"/>
    <w:rsid w:val="0045075F"/>
    <w:rsid w:val="00450EFB"/>
    <w:rsid w:val="00451AC4"/>
    <w:rsid w:val="0045201F"/>
    <w:rsid w:val="0045265B"/>
    <w:rsid w:val="00452807"/>
    <w:rsid w:val="00452DB9"/>
    <w:rsid w:val="00454F84"/>
    <w:rsid w:val="004550F9"/>
    <w:rsid w:val="004555B1"/>
    <w:rsid w:val="00455BA0"/>
    <w:rsid w:val="00455D36"/>
    <w:rsid w:val="00456DDB"/>
    <w:rsid w:val="0046167E"/>
    <w:rsid w:val="004623F5"/>
    <w:rsid w:val="004630D9"/>
    <w:rsid w:val="00463FF6"/>
    <w:rsid w:val="00464351"/>
    <w:rsid w:val="004657E3"/>
    <w:rsid w:val="00466FD5"/>
    <w:rsid w:val="004671E4"/>
    <w:rsid w:val="00467586"/>
    <w:rsid w:val="00467603"/>
    <w:rsid w:val="00470BE3"/>
    <w:rsid w:val="0047109A"/>
    <w:rsid w:val="00471182"/>
    <w:rsid w:val="00471939"/>
    <w:rsid w:val="00471F70"/>
    <w:rsid w:val="00472D42"/>
    <w:rsid w:val="00474BEE"/>
    <w:rsid w:val="004757EE"/>
    <w:rsid w:val="00477178"/>
    <w:rsid w:val="00477634"/>
    <w:rsid w:val="00484DA5"/>
    <w:rsid w:val="00485608"/>
    <w:rsid w:val="00485E95"/>
    <w:rsid w:val="00486C8A"/>
    <w:rsid w:val="00487140"/>
    <w:rsid w:val="004875B0"/>
    <w:rsid w:val="004877D7"/>
    <w:rsid w:val="00491F3D"/>
    <w:rsid w:val="00491F5C"/>
    <w:rsid w:val="004920E8"/>
    <w:rsid w:val="00493CA1"/>
    <w:rsid w:val="00495800"/>
    <w:rsid w:val="004961F4"/>
    <w:rsid w:val="004A0B12"/>
    <w:rsid w:val="004A1042"/>
    <w:rsid w:val="004A2030"/>
    <w:rsid w:val="004A2E26"/>
    <w:rsid w:val="004A2F60"/>
    <w:rsid w:val="004A3B59"/>
    <w:rsid w:val="004A55DD"/>
    <w:rsid w:val="004A5B5A"/>
    <w:rsid w:val="004A6069"/>
    <w:rsid w:val="004B009F"/>
    <w:rsid w:val="004B03DE"/>
    <w:rsid w:val="004B0761"/>
    <w:rsid w:val="004B2084"/>
    <w:rsid w:val="004B2A4D"/>
    <w:rsid w:val="004B4531"/>
    <w:rsid w:val="004B4F7B"/>
    <w:rsid w:val="004B59D4"/>
    <w:rsid w:val="004B5DD0"/>
    <w:rsid w:val="004B68FB"/>
    <w:rsid w:val="004B7355"/>
    <w:rsid w:val="004B73E7"/>
    <w:rsid w:val="004B7924"/>
    <w:rsid w:val="004B7A6C"/>
    <w:rsid w:val="004C00C3"/>
    <w:rsid w:val="004C0377"/>
    <w:rsid w:val="004C0440"/>
    <w:rsid w:val="004C0AEC"/>
    <w:rsid w:val="004C1836"/>
    <w:rsid w:val="004C2424"/>
    <w:rsid w:val="004C27F4"/>
    <w:rsid w:val="004C30F8"/>
    <w:rsid w:val="004C313D"/>
    <w:rsid w:val="004C3D9D"/>
    <w:rsid w:val="004C3E5C"/>
    <w:rsid w:val="004C452E"/>
    <w:rsid w:val="004C52D4"/>
    <w:rsid w:val="004C5EC6"/>
    <w:rsid w:val="004C75F0"/>
    <w:rsid w:val="004C7640"/>
    <w:rsid w:val="004D092B"/>
    <w:rsid w:val="004D1619"/>
    <w:rsid w:val="004D26A4"/>
    <w:rsid w:val="004D27F8"/>
    <w:rsid w:val="004D2FC7"/>
    <w:rsid w:val="004D3018"/>
    <w:rsid w:val="004D3106"/>
    <w:rsid w:val="004D339A"/>
    <w:rsid w:val="004D3E6A"/>
    <w:rsid w:val="004D4A51"/>
    <w:rsid w:val="004D4AE6"/>
    <w:rsid w:val="004D51DE"/>
    <w:rsid w:val="004D5DDE"/>
    <w:rsid w:val="004D5FB4"/>
    <w:rsid w:val="004D61A2"/>
    <w:rsid w:val="004D650D"/>
    <w:rsid w:val="004D6FA1"/>
    <w:rsid w:val="004D7138"/>
    <w:rsid w:val="004E0263"/>
    <w:rsid w:val="004E02A7"/>
    <w:rsid w:val="004E0477"/>
    <w:rsid w:val="004E0AC9"/>
    <w:rsid w:val="004E107C"/>
    <w:rsid w:val="004E168A"/>
    <w:rsid w:val="004E1AF0"/>
    <w:rsid w:val="004E1C0A"/>
    <w:rsid w:val="004E2609"/>
    <w:rsid w:val="004E3842"/>
    <w:rsid w:val="004E3B59"/>
    <w:rsid w:val="004E429B"/>
    <w:rsid w:val="004E4E25"/>
    <w:rsid w:val="004E4E8A"/>
    <w:rsid w:val="004E50D8"/>
    <w:rsid w:val="004E54FF"/>
    <w:rsid w:val="004E5C50"/>
    <w:rsid w:val="004E7E7D"/>
    <w:rsid w:val="004F131A"/>
    <w:rsid w:val="004F267A"/>
    <w:rsid w:val="004F271E"/>
    <w:rsid w:val="004F2FAD"/>
    <w:rsid w:val="004F36CC"/>
    <w:rsid w:val="004F41A5"/>
    <w:rsid w:val="004F522D"/>
    <w:rsid w:val="004F53E3"/>
    <w:rsid w:val="004F54A8"/>
    <w:rsid w:val="004F553E"/>
    <w:rsid w:val="004F5E0F"/>
    <w:rsid w:val="004F72C4"/>
    <w:rsid w:val="004F7FF0"/>
    <w:rsid w:val="00500CBA"/>
    <w:rsid w:val="00501588"/>
    <w:rsid w:val="005022A4"/>
    <w:rsid w:val="00503645"/>
    <w:rsid w:val="0050369F"/>
    <w:rsid w:val="00503C40"/>
    <w:rsid w:val="005041A3"/>
    <w:rsid w:val="00504B7D"/>
    <w:rsid w:val="00505B87"/>
    <w:rsid w:val="0050635D"/>
    <w:rsid w:val="00507551"/>
    <w:rsid w:val="005075C7"/>
    <w:rsid w:val="00510683"/>
    <w:rsid w:val="00510684"/>
    <w:rsid w:val="00510C7F"/>
    <w:rsid w:val="005115C1"/>
    <w:rsid w:val="00511868"/>
    <w:rsid w:val="00512DBF"/>
    <w:rsid w:val="00512E0A"/>
    <w:rsid w:val="00512E50"/>
    <w:rsid w:val="005130DF"/>
    <w:rsid w:val="00513477"/>
    <w:rsid w:val="005134A4"/>
    <w:rsid w:val="0051389E"/>
    <w:rsid w:val="005144D6"/>
    <w:rsid w:val="005145CC"/>
    <w:rsid w:val="00514D5D"/>
    <w:rsid w:val="00514EF0"/>
    <w:rsid w:val="00514F3D"/>
    <w:rsid w:val="00515D1D"/>
    <w:rsid w:val="005165FE"/>
    <w:rsid w:val="005167DB"/>
    <w:rsid w:val="00517660"/>
    <w:rsid w:val="00517FC3"/>
    <w:rsid w:val="0052094D"/>
    <w:rsid w:val="0052098D"/>
    <w:rsid w:val="00521AD2"/>
    <w:rsid w:val="00521C5E"/>
    <w:rsid w:val="00524B26"/>
    <w:rsid w:val="005251AF"/>
    <w:rsid w:val="005254EF"/>
    <w:rsid w:val="00525775"/>
    <w:rsid w:val="005259D9"/>
    <w:rsid w:val="00526FC7"/>
    <w:rsid w:val="0052718E"/>
    <w:rsid w:val="005306F0"/>
    <w:rsid w:val="00531CCA"/>
    <w:rsid w:val="00534366"/>
    <w:rsid w:val="0053458B"/>
    <w:rsid w:val="0053460E"/>
    <w:rsid w:val="005361E1"/>
    <w:rsid w:val="00536D2F"/>
    <w:rsid w:val="005378D1"/>
    <w:rsid w:val="00537AD3"/>
    <w:rsid w:val="0054070D"/>
    <w:rsid w:val="00540CDF"/>
    <w:rsid w:val="00541ED8"/>
    <w:rsid w:val="005429C3"/>
    <w:rsid w:val="00542F9F"/>
    <w:rsid w:val="00543C4C"/>
    <w:rsid w:val="00543EA9"/>
    <w:rsid w:val="00544BC1"/>
    <w:rsid w:val="00545114"/>
    <w:rsid w:val="0054564D"/>
    <w:rsid w:val="005461A3"/>
    <w:rsid w:val="00546397"/>
    <w:rsid w:val="00547380"/>
    <w:rsid w:val="0055018C"/>
    <w:rsid w:val="005501C3"/>
    <w:rsid w:val="005503AE"/>
    <w:rsid w:val="00553558"/>
    <w:rsid w:val="00553A0E"/>
    <w:rsid w:val="0055529E"/>
    <w:rsid w:val="00555816"/>
    <w:rsid w:val="00555BAF"/>
    <w:rsid w:val="0055664F"/>
    <w:rsid w:val="00557689"/>
    <w:rsid w:val="005603E4"/>
    <w:rsid w:val="00561444"/>
    <w:rsid w:val="005619B3"/>
    <w:rsid w:val="00562266"/>
    <w:rsid w:val="00563809"/>
    <w:rsid w:val="00563885"/>
    <w:rsid w:val="005643AD"/>
    <w:rsid w:val="0056490B"/>
    <w:rsid w:val="00564CC2"/>
    <w:rsid w:val="00565057"/>
    <w:rsid w:val="005657B1"/>
    <w:rsid w:val="00566C2B"/>
    <w:rsid w:val="005675ED"/>
    <w:rsid w:val="00567B07"/>
    <w:rsid w:val="005705DF"/>
    <w:rsid w:val="00570897"/>
    <w:rsid w:val="00570C3C"/>
    <w:rsid w:val="00571F9A"/>
    <w:rsid w:val="0057306A"/>
    <w:rsid w:val="0057333F"/>
    <w:rsid w:val="00573464"/>
    <w:rsid w:val="0057473D"/>
    <w:rsid w:val="00574792"/>
    <w:rsid w:val="005747A5"/>
    <w:rsid w:val="00575EFB"/>
    <w:rsid w:val="00576139"/>
    <w:rsid w:val="005769C7"/>
    <w:rsid w:val="00576BF6"/>
    <w:rsid w:val="005774F3"/>
    <w:rsid w:val="005801E1"/>
    <w:rsid w:val="00580920"/>
    <w:rsid w:val="00582103"/>
    <w:rsid w:val="00582300"/>
    <w:rsid w:val="00582FA0"/>
    <w:rsid w:val="005849FD"/>
    <w:rsid w:val="00585338"/>
    <w:rsid w:val="005854D3"/>
    <w:rsid w:val="005859C5"/>
    <w:rsid w:val="00585FC2"/>
    <w:rsid w:val="005864C1"/>
    <w:rsid w:val="005869DC"/>
    <w:rsid w:val="005878A3"/>
    <w:rsid w:val="00587D8E"/>
    <w:rsid w:val="0059042D"/>
    <w:rsid w:val="005925F4"/>
    <w:rsid w:val="005928A6"/>
    <w:rsid w:val="00592C6B"/>
    <w:rsid w:val="00592EA4"/>
    <w:rsid w:val="0059353B"/>
    <w:rsid w:val="005942DD"/>
    <w:rsid w:val="005960E4"/>
    <w:rsid w:val="00596D2E"/>
    <w:rsid w:val="00597BFF"/>
    <w:rsid w:val="00597CE5"/>
    <w:rsid w:val="00597DBF"/>
    <w:rsid w:val="005A08A4"/>
    <w:rsid w:val="005A1B3C"/>
    <w:rsid w:val="005A1DDE"/>
    <w:rsid w:val="005A2191"/>
    <w:rsid w:val="005A2BE4"/>
    <w:rsid w:val="005A3C86"/>
    <w:rsid w:val="005A41DE"/>
    <w:rsid w:val="005A4427"/>
    <w:rsid w:val="005A5134"/>
    <w:rsid w:val="005A6267"/>
    <w:rsid w:val="005A662B"/>
    <w:rsid w:val="005A6994"/>
    <w:rsid w:val="005A7496"/>
    <w:rsid w:val="005A7ED6"/>
    <w:rsid w:val="005B0608"/>
    <w:rsid w:val="005B0F3A"/>
    <w:rsid w:val="005B13B2"/>
    <w:rsid w:val="005B17B7"/>
    <w:rsid w:val="005B191F"/>
    <w:rsid w:val="005B1950"/>
    <w:rsid w:val="005B217B"/>
    <w:rsid w:val="005B272B"/>
    <w:rsid w:val="005B295C"/>
    <w:rsid w:val="005B40CC"/>
    <w:rsid w:val="005B4FB7"/>
    <w:rsid w:val="005B6D46"/>
    <w:rsid w:val="005B6E26"/>
    <w:rsid w:val="005B7A73"/>
    <w:rsid w:val="005C02C2"/>
    <w:rsid w:val="005C097D"/>
    <w:rsid w:val="005C2421"/>
    <w:rsid w:val="005C2472"/>
    <w:rsid w:val="005C2B0B"/>
    <w:rsid w:val="005C34E4"/>
    <w:rsid w:val="005C36EB"/>
    <w:rsid w:val="005C3F07"/>
    <w:rsid w:val="005C3F12"/>
    <w:rsid w:val="005C565E"/>
    <w:rsid w:val="005C7465"/>
    <w:rsid w:val="005D0F4E"/>
    <w:rsid w:val="005D0F6F"/>
    <w:rsid w:val="005D1484"/>
    <w:rsid w:val="005D1D50"/>
    <w:rsid w:val="005D320A"/>
    <w:rsid w:val="005D396D"/>
    <w:rsid w:val="005D39F4"/>
    <w:rsid w:val="005D43E8"/>
    <w:rsid w:val="005D4CF0"/>
    <w:rsid w:val="005D5933"/>
    <w:rsid w:val="005D5BD5"/>
    <w:rsid w:val="005D5C58"/>
    <w:rsid w:val="005D6112"/>
    <w:rsid w:val="005D6F11"/>
    <w:rsid w:val="005D6F20"/>
    <w:rsid w:val="005E080B"/>
    <w:rsid w:val="005E0AFD"/>
    <w:rsid w:val="005E2C83"/>
    <w:rsid w:val="005E336F"/>
    <w:rsid w:val="005E3E07"/>
    <w:rsid w:val="005E43C8"/>
    <w:rsid w:val="005E4810"/>
    <w:rsid w:val="005E4B3B"/>
    <w:rsid w:val="005E5494"/>
    <w:rsid w:val="005E5965"/>
    <w:rsid w:val="005E65FE"/>
    <w:rsid w:val="005F04D6"/>
    <w:rsid w:val="005F113A"/>
    <w:rsid w:val="005F1BF9"/>
    <w:rsid w:val="005F2BD2"/>
    <w:rsid w:val="005F3C46"/>
    <w:rsid w:val="005F4DF9"/>
    <w:rsid w:val="005F5C11"/>
    <w:rsid w:val="005F65CE"/>
    <w:rsid w:val="005F6F34"/>
    <w:rsid w:val="005F7C9F"/>
    <w:rsid w:val="00601C3A"/>
    <w:rsid w:val="0060273F"/>
    <w:rsid w:val="00604371"/>
    <w:rsid w:val="00604F1C"/>
    <w:rsid w:val="00605203"/>
    <w:rsid w:val="00605F51"/>
    <w:rsid w:val="006065AA"/>
    <w:rsid w:val="0060683D"/>
    <w:rsid w:val="00606DBA"/>
    <w:rsid w:val="006102E1"/>
    <w:rsid w:val="00612464"/>
    <w:rsid w:val="00612755"/>
    <w:rsid w:val="00613C78"/>
    <w:rsid w:val="0061412A"/>
    <w:rsid w:val="00615399"/>
    <w:rsid w:val="00615A9D"/>
    <w:rsid w:val="00615B55"/>
    <w:rsid w:val="00615D87"/>
    <w:rsid w:val="006171A8"/>
    <w:rsid w:val="00621CD4"/>
    <w:rsid w:val="0062291B"/>
    <w:rsid w:val="00622AA1"/>
    <w:rsid w:val="006242A7"/>
    <w:rsid w:val="00624479"/>
    <w:rsid w:val="00624D3D"/>
    <w:rsid w:val="00625614"/>
    <w:rsid w:val="00625A65"/>
    <w:rsid w:val="00625B7B"/>
    <w:rsid w:val="00626980"/>
    <w:rsid w:val="00626A7E"/>
    <w:rsid w:val="00626D69"/>
    <w:rsid w:val="006279FB"/>
    <w:rsid w:val="006300E1"/>
    <w:rsid w:val="0063090F"/>
    <w:rsid w:val="00630D02"/>
    <w:rsid w:val="00630D4E"/>
    <w:rsid w:val="00631239"/>
    <w:rsid w:val="006313D6"/>
    <w:rsid w:val="00631516"/>
    <w:rsid w:val="0063160C"/>
    <w:rsid w:val="00632F0F"/>
    <w:rsid w:val="00633AF7"/>
    <w:rsid w:val="00633E14"/>
    <w:rsid w:val="006345B1"/>
    <w:rsid w:val="006351CB"/>
    <w:rsid w:val="00635655"/>
    <w:rsid w:val="00635F7D"/>
    <w:rsid w:val="0063685F"/>
    <w:rsid w:val="00636D7C"/>
    <w:rsid w:val="006403BD"/>
    <w:rsid w:val="00641A67"/>
    <w:rsid w:val="00642168"/>
    <w:rsid w:val="006433F2"/>
    <w:rsid w:val="00643C74"/>
    <w:rsid w:val="00644074"/>
    <w:rsid w:val="00644D15"/>
    <w:rsid w:val="00645E43"/>
    <w:rsid w:val="00645FEE"/>
    <w:rsid w:val="00646311"/>
    <w:rsid w:val="00646ED8"/>
    <w:rsid w:val="00647A60"/>
    <w:rsid w:val="00650440"/>
    <w:rsid w:val="0065076D"/>
    <w:rsid w:val="00650EFB"/>
    <w:rsid w:val="006517FE"/>
    <w:rsid w:val="006519E4"/>
    <w:rsid w:val="006522BE"/>
    <w:rsid w:val="006544C4"/>
    <w:rsid w:val="00654B51"/>
    <w:rsid w:val="00654EC1"/>
    <w:rsid w:val="00655801"/>
    <w:rsid w:val="006559CA"/>
    <w:rsid w:val="00655A0B"/>
    <w:rsid w:val="00655BAF"/>
    <w:rsid w:val="006561E4"/>
    <w:rsid w:val="00656500"/>
    <w:rsid w:val="00656C2E"/>
    <w:rsid w:val="00657C00"/>
    <w:rsid w:val="0066264D"/>
    <w:rsid w:val="00662B20"/>
    <w:rsid w:val="0066308C"/>
    <w:rsid w:val="006643CB"/>
    <w:rsid w:val="00664BE8"/>
    <w:rsid w:val="00665653"/>
    <w:rsid w:val="00665AF0"/>
    <w:rsid w:val="006661E8"/>
    <w:rsid w:val="00666A20"/>
    <w:rsid w:val="0066712B"/>
    <w:rsid w:val="00667136"/>
    <w:rsid w:val="00667460"/>
    <w:rsid w:val="006674AF"/>
    <w:rsid w:val="00670076"/>
    <w:rsid w:val="00670193"/>
    <w:rsid w:val="0067137E"/>
    <w:rsid w:val="00671916"/>
    <w:rsid w:val="00671D89"/>
    <w:rsid w:val="00672FAE"/>
    <w:rsid w:val="0067383E"/>
    <w:rsid w:val="00673A30"/>
    <w:rsid w:val="00674CB8"/>
    <w:rsid w:val="00677FB8"/>
    <w:rsid w:val="006801DB"/>
    <w:rsid w:val="0068040D"/>
    <w:rsid w:val="00680B35"/>
    <w:rsid w:val="00681233"/>
    <w:rsid w:val="00681C92"/>
    <w:rsid w:val="006827DC"/>
    <w:rsid w:val="00682AA4"/>
    <w:rsid w:val="0068310B"/>
    <w:rsid w:val="0068321D"/>
    <w:rsid w:val="006832BE"/>
    <w:rsid w:val="00683CBA"/>
    <w:rsid w:val="00684D0B"/>
    <w:rsid w:val="00685441"/>
    <w:rsid w:val="00685AA8"/>
    <w:rsid w:val="00685BF5"/>
    <w:rsid w:val="00685EF0"/>
    <w:rsid w:val="00686DB2"/>
    <w:rsid w:val="00686F76"/>
    <w:rsid w:val="0068781A"/>
    <w:rsid w:val="00687C3C"/>
    <w:rsid w:val="00690A33"/>
    <w:rsid w:val="0069136C"/>
    <w:rsid w:val="00691428"/>
    <w:rsid w:val="00691A30"/>
    <w:rsid w:val="00691B04"/>
    <w:rsid w:val="00691D14"/>
    <w:rsid w:val="00692136"/>
    <w:rsid w:val="006926E1"/>
    <w:rsid w:val="00693491"/>
    <w:rsid w:val="006958F4"/>
    <w:rsid w:val="00695A8C"/>
    <w:rsid w:val="00695AA0"/>
    <w:rsid w:val="006966B0"/>
    <w:rsid w:val="00696A68"/>
    <w:rsid w:val="00696ACD"/>
    <w:rsid w:val="00697F09"/>
    <w:rsid w:val="006A09A0"/>
    <w:rsid w:val="006A0B10"/>
    <w:rsid w:val="006A0DCC"/>
    <w:rsid w:val="006A1720"/>
    <w:rsid w:val="006A1D27"/>
    <w:rsid w:val="006A2A27"/>
    <w:rsid w:val="006A33FB"/>
    <w:rsid w:val="006A3844"/>
    <w:rsid w:val="006A4579"/>
    <w:rsid w:val="006A601F"/>
    <w:rsid w:val="006A6B94"/>
    <w:rsid w:val="006A6CC5"/>
    <w:rsid w:val="006A7490"/>
    <w:rsid w:val="006A7564"/>
    <w:rsid w:val="006A7C0E"/>
    <w:rsid w:val="006A7EA8"/>
    <w:rsid w:val="006B0137"/>
    <w:rsid w:val="006B01A1"/>
    <w:rsid w:val="006B0C10"/>
    <w:rsid w:val="006B1358"/>
    <w:rsid w:val="006B17B1"/>
    <w:rsid w:val="006B2776"/>
    <w:rsid w:val="006B3231"/>
    <w:rsid w:val="006B4531"/>
    <w:rsid w:val="006B46FE"/>
    <w:rsid w:val="006B630C"/>
    <w:rsid w:val="006B6F29"/>
    <w:rsid w:val="006B7479"/>
    <w:rsid w:val="006B761D"/>
    <w:rsid w:val="006B7744"/>
    <w:rsid w:val="006B7912"/>
    <w:rsid w:val="006B7B10"/>
    <w:rsid w:val="006C01C2"/>
    <w:rsid w:val="006C04B2"/>
    <w:rsid w:val="006C0AE1"/>
    <w:rsid w:val="006C2083"/>
    <w:rsid w:val="006C25FE"/>
    <w:rsid w:val="006C38BC"/>
    <w:rsid w:val="006C39F0"/>
    <w:rsid w:val="006C4D2B"/>
    <w:rsid w:val="006C502D"/>
    <w:rsid w:val="006C5069"/>
    <w:rsid w:val="006C649E"/>
    <w:rsid w:val="006D08DD"/>
    <w:rsid w:val="006D0FE1"/>
    <w:rsid w:val="006D2667"/>
    <w:rsid w:val="006D2E65"/>
    <w:rsid w:val="006D2E87"/>
    <w:rsid w:val="006D2E89"/>
    <w:rsid w:val="006D51B6"/>
    <w:rsid w:val="006D597A"/>
    <w:rsid w:val="006D5BDC"/>
    <w:rsid w:val="006D6E59"/>
    <w:rsid w:val="006D792F"/>
    <w:rsid w:val="006E0FDB"/>
    <w:rsid w:val="006E13E7"/>
    <w:rsid w:val="006E18C3"/>
    <w:rsid w:val="006E4560"/>
    <w:rsid w:val="006E4D5C"/>
    <w:rsid w:val="006E5798"/>
    <w:rsid w:val="006E5943"/>
    <w:rsid w:val="006E7230"/>
    <w:rsid w:val="006F073D"/>
    <w:rsid w:val="006F1E98"/>
    <w:rsid w:val="006F1FEB"/>
    <w:rsid w:val="006F2CBF"/>
    <w:rsid w:val="006F2CDB"/>
    <w:rsid w:val="006F2F72"/>
    <w:rsid w:val="006F3460"/>
    <w:rsid w:val="006F4CF4"/>
    <w:rsid w:val="006F4F2B"/>
    <w:rsid w:val="006F5B5C"/>
    <w:rsid w:val="006F79ED"/>
    <w:rsid w:val="006F7B22"/>
    <w:rsid w:val="00700160"/>
    <w:rsid w:val="0070095B"/>
    <w:rsid w:val="00702973"/>
    <w:rsid w:val="007032D6"/>
    <w:rsid w:val="00703654"/>
    <w:rsid w:val="00704799"/>
    <w:rsid w:val="007047DF"/>
    <w:rsid w:val="00705274"/>
    <w:rsid w:val="00705604"/>
    <w:rsid w:val="0070632D"/>
    <w:rsid w:val="007105C1"/>
    <w:rsid w:val="00710768"/>
    <w:rsid w:val="007110DE"/>
    <w:rsid w:val="00711275"/>
    <w:rsid w:val="00711756"/>
    <w:rsid w:val="00711F44"/>
    <w:rsid w:val="00713DD3"/>
    <w:rsid w:val="0071429C"/>
    <w:rsid w:val="007147FD"/>
    <w:rsid w:val="007156EF"/>
    <w:rsid w:val="00715FD2"/>
    <w:rsid w:val="007175F8"/>
    <w:rsid w:val="0072120A"/>
    <w:rsid w:val="00721E06"/>
    <w:rsid w:val="00721F9B"/>
    <w:rsid w:val="00722266"/>
    <w:rsid w:val="00722838"/>
    <w:rsid w:val="0072283D"/>
    <w:rsid w:val="00723476"/>
    <w:rsid w:val="007234A7"/>
    <w:rsid w:val="00723696"/>
    <w:rsid w:val="007237FB"/>
    <w:rsid w:val="00723B57"/>
    <w:rsid w:val="007240D6"/>
    <w:rsid w:val="00724152"/>
    <w:rsid w:val="00724C41"/>
    <w:rsid w:val="007256FE"/>
    <w:rsid w:val="00726471"/>
    <w:rsid w:val="007264EB"/>
    <w:rsid w:val="00726668"/>
    <w:rsid w:val="007268EA"/>
    <w:rsid w:val="00726F0F"/>
    <w:rsid w:val="00727E09"/>
    <w:rsid w:val="00727EF1"/>
    <w:rsid w:val="00730EFC"/>
    <w:rsid w:val="00731426"/>
    <w:rsid w:val="00731D7B"/>
    <w:rsid w:val="0073200D"/>
    <w:rsid w:val="00732469"/>
    <w:rsid w:val="00732512"/>
    <w:rsid w:val="00732791"/>
    <w:rsid w:val="00732AF4"/>
    <w:rsid w:val="00732CAE"/>
    <w:rsid w:val="00733FF1"/>
    <w:rsid w:val="00736AC4"/>
    <w:rsid w:val="00740EA6"/>
    <w:rsid w:val="0074151D"/>
    <w:rsid w:val="007415C2"/>
    <w:rsid w:val="007415F0"/>
    <w:rsid w:val="0074165E"/>
    <w:rsid w:val="0074171E"/>
    <w:rsid w:val="007424D1"/>
    <w:rsid w:val="007425A1"/>
    <w:rsid w:val="00743571"/>
    <w:rsid w:val="00743AD5"/>
    <w:rsid w:val="0074419C"/>
    <w:rsid w:val="00744A9B"/>
    <w:rsid w:val="0074517C"/>
    <w:rsid w:val="00745C07"/>
    <w:rsid w:val="00745D4D"/>
    <w:rsid w:val="007464BE"/>
    <w:rsid w:val="00746988"/>
    <w:rsid w:val="007469E8"/>
    <w:rsid w:val="0074791D"/>
    <w:rsid w:val="00747ACA"/>
    <w:rsid w:val="00751EDF"/>
    <w:rsid w:val="007522A1"/>
    <w:rsid w:val="00752AF5"/>
    <w:rsid w:val="007530A6"/>
    <w:rsid w:val="00753238"/>
    <w:rsid w:val="0075414B"/>
    <w:rsid w:val="0075489F"/>
    <w:rsid w:val="00754B49"/>
    <w:rsid w:val="00754ECA"/>
    <w:rsid w:val="00756DEB"/>
    <w:rsid w:val="00757AFE"/>
    <w:rsid w:val="00757C27"/>
    <w:rsid w:val="00760FD6"/>
    <w:rsid w:val="00762DFA"/>
    <w:rsid w:val="00763AB4"/>
    <w:rsid w:val="00764E8E"/>
    <w:rsid w:val="00766010"/>
    <w:rsid w:val="007664DD"/>
    <w:rsid w:val="00766E6B"/>
    <w:rsid w:val="00770006"/>
    <w:rsid w:val="00770DD0"/>
    <w:rsid w:val="00771B0A"/>
    <w:rsid w:val="00771BF6"/>
    <w:rsid w:val="007726B9"/>
    <w:rsid w:val="00772BF1"/>
    <w:rsid w:val="00774668"/>
    <w:rsid w:val="00774814"/>
    <w:rsid w:val="007748B7"/>
    <w:rsid w:val="00774F14"/>
    <w:rsid w:val="0077625A"/>
    <w:rsid w:val="007762CD"/>
    <w:rsid w:val="007777F2"/>
    <w:rsid w:val="00777A12"/>
    <w:rsid w:val="0078096B"/>
    <w:rsid w:val="00780DC0"/>
    <w:rsid w:val="0078123F"/>
    <w:rsid w:val="00781669"/>
    <w:rsid w:val="00781E3D"/>
    <w:rsid w:val="0078212B"/>
    <w:rsid w:val="0078215C"/>
    <w:rsid w:val="00782688"/>
    <w:rsid w:val="00782B3B"/>
    <w:rsid w:val="00783751"/>
    <w:rsid w:val="00784071"/>
    <w:rsid w:val="007843C0"/>
    <w:rsid w:val="00785441"/>
    <w:rsid w:val="00785ED9"/>
    <w:rsid w:val="007864BB"/>
    <w:rsid w:val="0078788A"/>
    <w:rsid w:val="00790243"/>
    <w:rsid w:val="00790471"/>
    <w:rsid w:val="00790C21"/>
    <w:rsid w:val="0079264E"/>
    <w:rsid w:val="007928BD"/>
    <w:rsid w:val="007933A2"/>
    <w:rsid w:val="00793B54"/>
    <w:rsid w:val="00793D36"/>
    <w:rsid w:val="007964C6"/>
    <w:rsid w:val="007965D2"/>
    <w:rsid w:val="00796AA3"/>
    <w:rsid w:val="007A0489"/>
    <w:rsid w:val="007A0682"/>
    <w:rsid w:val="007A0871"/>
    <w:rsid w:val="007A14C2"/>
    <w:rsid w:val="007A15FD"/>
    <w:rsid w:val="007A1AB4"/>
    <w:rsid w:val="007A1C42"/>
    <w:rsid w:val="007A1D45"/>
    <w:rsid w:val="007A1E63"/>
    <w:rsid w:val="007A2887"/>
    <w:rsid w:val="007A2F28"/>
    <w:rsid w:val="007A3613"/>
    <w:rsid w:val="007A3731"/>
    <w:rsid w:val="007A4225"/>
    <w:rsid w:val="007A4F0B"/>
    <w:rsid w:val="007A5833"/>
    <w:rsid w:val="007A5BF0"/>
    <w:rsid w:val="007A64F0"/>
    <w:rsid w:val="007A69CF"/>
    <w:rsid w:val="007A75ED"/>
    <w:rsid w:val="007A797D"/>
    <w:rsid w:val="007A7A37"/>
    <w:rsid w:val="007A7E44"/>
    <w:rsid w:val="007B0189"/>
    <w:rsid w:val="007B1134"/>
    <w:rsid w:val="007B15E2"/>
    <w:rsid w:val="007B1930"/>
    <w:rsid w:val="007B2B37"/>
    <w:rsid w:val="007B2E08"/>
    <w:rsid w:val="007B4425"/>
    <w:rsid w:val="007B4529"/>
    <w:rsid w:val="007B4F2E"/>
    <w:rsid w:val="007B643D"/>
    <w:rsid w:val="007B7FBA"/>
    <w:rsid w:val="007C0BDD"/>
    <w:rsid w:val="007C1243"/>
    <w:rsid w:val="007C17E9"/>
    <w:rsid w:val="007C1928"/>
    <w:rsid w:val="007C3136"/>
    <w:rsid w:val="007C3CFF"/>
    <w:rsid w:val="007C3E11"/>
    <w:rsid w:val="007C42AB"/>
    <w:rsid w:val="007C4B1D"/>
    <w:rsid w:val="007C511E"/>
    <w:rsid w:val="007C55A6"/>
    <w:rsid w:val="007C597C"/>
    <w:rsid w:val="007C63E7"/>
    <w:rsid w:val="007C6D58"/>
    <w:rsid w:val="007C6E6C"/>
    <w:rsid w:val="007D17EE"/>
    <w:rsid w:val="007D19E7"/>
    <w:rsid w:val="007D23E5"/>
    <w:rsid w:val="007D2EA8"/>
    <w:rsid w:val="007D3829"/>
    <w:rsid w:val="007D3D9B"/>
    <w:rsid w:val="007D3E08"/>
    <w:rsid w:val="007D5368"/>
    <w:rsid w:val="007D5540"/>
    <w:rsid w:val="007D59F1"/>
    <w:rsid w:val="007D628E"/>
    <w:rsid w:val="007D6339"/>
    <w:rsid w:val="007D6602"/>
    <w:rsid w:val="007D6C98"/>
    <w:rsid w:val="007D7329"/>
    <w:rsid w:val="007D7371"/>
    <w:rsid w:val="007E1755"/>
    <w:rsid w:val="007E1872"/>
    <w:rsid w:val="007E2461"/>
    <w:rsid w:val="007E2505"/>
    <w:rsid w:val="007E4340"/>
    <w:rsid w:val="007E4BE4"/>
    <w:rsid w:val="007E5297"/>
    <w:rsid w:val="007E539D"/>
    <w:rsid w:val="007E5B31"/>
    <w:rsid w:val="007E63F9"/>
    <w:rsid w:val="007E6B8E"/>
    <w:rsid w:val="007F081D"/>
    <w:rsid w:val="007F0D1F"/>
    <w:rsid w:val="007F0DD3"/>
    <w:rsid w:val="007F11E2"/>
    <w:rsid w:val="007F1391"/>
    <w:rsid w:val="007F1839"/>
    <w:rsid w:val="007F18F3"/>
    <w:rsid w:val="007F1D04"/>
    <w:rsid w:val="007F377C"/>
    <w:rsid w:val="007F4810"/>
    <w:rsid w:val="007F5B45"/>
    <w:rsid w:val="007F71A3"/>
    <w:rsid w:val="007F7A59"/>
    <w:rsid w:val="00800B0B"/>
    <w:rsid w:val="00800F82"/>
    <w:rsid w:val="0080137F"/>
    <w:rsid w:val="0080199C"/>
    <w:rsid w:val="00802C3A"/>
    <w:rsid w:val="008036AA"/>
    <w:rsid w:val="00803CED"/>
    <w:rsid w:val="0080473E"/>
    <w:rsid w:val="00805DFD"/>
    <w:rsid w:val="008063E0"/>
    <w:rsid w:val="008064AC"/>
    <w:rsid w:val="00807701"/>
    <w:rsid w:val="00807863"/>
    <w:rsid w:val="0080799D"/>
    <w:rsid w:val="00807B8D"/>
    <w:rsid w:val="008110A8"/>
    <w:rsid w:val="008121C0"/>
    <w:rsid w:val="00813100"/>
    <w:rsid w:val="0081391D"/>
    <w:rsid w:val="00813C83"/>
    <w:rsid w:val="0081469C"/>
    <w:rsid w:val="00815EE1"/>
    <w:rsid w:val="0081601A"/>
    <w:rsid w:val="0081657B"/>
    <w:rsid w:val="008167C8"/>
    <w:rsid w:val="00820846"/>
    <w:rsid w:val="0082102A"/>
    <w:rsid w:val="008244E2"/>
    <w:rsid w:val="00824FB8"/>
    <w:rsid w:val="008267BC"/>
    <w:rsid w:val="00826D9B"/>
    <w:rsid w:val="008272F3"/>
    <w:rsid w:val="00827525"/>
    <w:rsid w:val="00827839"/>
    <w:rsid w:val="00830261"/>
    <w:rsid w:val="0083203B"/>
    <w:rsid w:val="00832BDB"/>
    <w:rsid w:val="0083300C"/>
    <w:rsid w:val="008350CF"/>
    <w:rsid w:val="0083546C"/>
    <w:rsid w:val="008362BE"/>
    <w:rsid w:val="00837217"/>
    <w:rsid w:val="0083754B"/>
    <w:rsid w:val="008377AD"/>
    <w:rsid w:val="008401A0"/>
    <w:rsid w:val="0084142A"/>
    <w:rsid w:val="0084305C"/>
    <w:rsid w:val="0084328D"/>
    <w:rsid w:val="00843652"/>
    <w:rsid w:val="0084421A"/>
    <w:rsid w:val="00844229"/>
    <w:rsid w:val="00844684"/>
    <w:rsid w:val="00845334"/>
    <w:rsid w:val="00845777"/>
    <w:rsid w:val="008463B1"/>
    <w:rsid w:val="00846966"/>
    <w:rsid w:val="0084746D"/>
    <w:rsid w:val="0084786D"/>
    <w:rsid w:val="00847C43"/>
    <w:rsid w:val="00847C49"/>
    <w:rsid w:val="008521BC"/>
    <w:rsid w:val="00852723"/>
    <w:rsid w:val="00852F7A"/>
    <w:rsid w:val="0085332D"/>
    <w:rsid w:val="00853B54"/>
    <w:rsid w:val="008549A2"/>
    <w:rsid w:val="00854BE1"/>
    <w:rsid w:val="00855C1D"/>
    <w:rsid w:val="00855F75"/>
    <w:rsid w:val="008565B5"/>
    <w:rsid w:val="00856756"/>
    <w:rsid w:val="00856A6E"/>
    <w:rsid w:val="0085761B"/>
    <w:rsid w:val="00857717"/>
    <w:rsid w:val="008604D0"/>
    <w:rsid w:val="00860CBB"/>
    <w:rsid w:val="0086148C"/>
    <w:rsid w:val="00861AB9"/>
    <w:rsid w:val="00862429"/>
    <w:rsid w:val="008627A8"/>
    <w:rsid w:val="00862C4E"/>
    <w:rsid w:val="00862CD0"/>
    <w:rsid w:val="00864A2B"/>
    <w:rsid w:val="00864DCA"/>
    <w:rsid w:val="008659F3"/>
    <w:rsid w:val="00865F42"/>
    <w:rsid w:val="00870B45"/>
    <w:rsid w:val="0087131C"/>
    <w:rsid w:val="008716CB"/>
    <w:rsid w:val="00871890"/>
    <w:rsid w:val="008723BA"/>
    <w:rsid w:val="00874491"/>
    <w:rsid w:val="00875430"/>
    <w:rsid w:val="008767D5"/>
    <w:rsid w:val="00876B13"/>
    <w:rsid w:val="00877657"/>
    <w:rsid w:val="00877FB4"/>
    <w:rsid w:val="00880191"/>
    <w:rsid w:val="008806D3"/>
    <w:rsid w:val="008816EB"/>
    <w:rsid w:val="00882B0F"/>
    <w:rsid w:val="00883419"/>
    <w:rsid w:val="00883FB9"/>
    <w:rsid w:val="00884080"/>
    <w:rsid w:val="00884BC4"/>
    <w:rsid w:val="008858A0"/>
    <w:rsid w:val="00886028"/>
    <w:rsid w:val="00886CC7"/>
    <w:rsid w:val="00890187"/>
    <w:rsid w:val="00890B8F"/>
    <w:rsid w:val="008910B6"/>
    <w:rsid w:val="00891D14"/>
    <w:rsid w:val="008921B1"/>
    <w:rsid w:val="00892366"/>
    <w:rsid w:val="008923A3"/>
    <w:rsid w:val="00892690"/>
    <w:rsid w:val="00893145"/>
    <w:rsid w:val="008934D3"/>
    <w:rsid w:val="00894436"/>
    <w:rsid w:val="008956AF"/>
    <w:rsid w:val="00895929"/>
    <w:rsid w:val="00895D10"/>
    <w:rsid w:val="00895DDA"/>
    <w:rsid w:val="00896D7D"/>
    <w:rsid w:val="008A005D"/>
    <w:rsid w:val="008A0241"/>
    <w:rsid w:val="008A06ED"/>
    <w:rsid w:val="008A16ED"/>
    <w:rsid w:val="008A2101"/>
    <w:rsid w:val="008A314A"/>
    <w:rsid w:val="008A3520"/>
    <w:rsid w:val="008A40B1"/>
    <w:rsid w:val="008A4357"/>
    <w:rsid w:val="008A50DC"/>
    <w:rsid w:val="008A53E4"/>
    <w:rsid w:val="008A5CBF"/>
    <w:rsid w:val="008A6305"/>
    <w:rsid w:val="008A6903"/>
    <w:rsid w:val="008A6A42"/>
    <w:rsid w:val="008A6DBE"/>
    <w:rsid w:val="008A7AE2"/>
    <w:rsid w:val="008B24E9"/>
    <w:rsid w:val="008B3536"/>
    <w:rsid w:val="008B3A52"/>
    <w:rsid w:val="008B3CC1"/>
    <w:rsid w:val="008B49E3"/>
    <w:rsid w:val="008B4FEC"/>
    <w:rsid w:val="008B55C3"/>
    <w:rsid w:val="008B5A9F"/>
    <w:rsid w:val="008B6002"/>
    <w:rsid w:val="008B6FBA"/>
    <w:rsid w:val="008B7447"/>
    <w:rsid w:val="008B74C5"/>
    <w:rsid w:val="008B76AA"/>
    <w:rsid w:val="008C0517"/>
    <w:rsid w:val="008C0D76"/>
    <w:rsid w:val="008C19CC"/>
    <w:rsid w:val="008C1F77"/>
    <w:rsid w:val="008C34B4"/>
    <w:rsid w:val="008C38F2"/>
    <w:rsid w:val="008C4033"/>
    <w:rsid w:val="008C413A"/>
    <w:rsid w:val="008C44E8"/>
    <w:rsid w:val="008C5032"/>
    <w:rsid w:val="008C57DB"/>
    <w:rsid w:val="008C5F15"/>
    <w:rsid w:val="008C5F91"/>
    <w:rsid w:val="008C64C2"/>
    <w:rsid w:val="008D0776"/>
    <w:rsid w:val="008D0E97"/>
    <w:rsid w:val="008D1307"/>
    <w:rsid w:val="008D1E15"/>
    <w:rsid w:val="008D29CD"/>
    <w:rsid w:val="008D2ED9"/>
    <w:rsid w:val="008D30B0"/>
    <w:rsid w:val="008D32DE"/>
    <w:rsid w:val="008D384D"/>
    <w:rsid w:val="008D494B"/>
    <w:rsid w:val="008D516B"/>
    <w:rsid w:val="008D56E7"/>
    <w:rsid w:val="008D5773"/>
    <w:rsid w:val="008D6087"/>
    <w:rsid w:val="008D6878"/>
    <w:rsid w:val="008D7533"/>
    <w:rsid w:val="008D754A"/>
    <w:rsid w:val="008D7700"/>
    <w:rsid w:val="008D7F9C"/>
    <w:rsid w:val="008E1423"/>
    <w:rsid w:val="008E2CDB"/>
    <w:rsid w:val="008E49C9"/>
    <w:rsid w:val="008E4D59"/>
    <w:rsid w:val="008E57B6"/>
    <w:rsid w:val="008E5D62"/>
    <w:rsid w:val="008E6D90"/>
    <w:rsid w:val="008E724B"/>
    <w:rsid w:val="008F0D1F"/>
    <w:rsid w:val="008F100F"/>
    <w:rsid w:val="008F1025"/>
    <w:rsid w:val="008F2D68"/>
    <w:rsid w:val="008F2F92"/>
    <w:rsid w:val="008F334F"/>
    <w:rsid w:val="008F45FB"/>
    <w:rsid w:val="008F585A"/>
    <w:rsid w:val="008F6247"/>
    <w:rsid w:val="008F7117"/>
    <w:rsid w:val="008F7A75"/>
    <w:rsid w:val="0090215D"/>
    <w:rsid w:val="00902569"/>
    <w:rsid w:val="00902EB5"/>
    <w:rsid w:val="00902EF6"/>
    <w:rsid w:val="0090385F"/>
    <w:rsid w:val="00903FCA"/>
    <w:rsid w:val="009040A5"/>
    <w:rsid w:val="00904241"/>
    <w:rsid w:val="00904581"/>
    <w:rsid w:val="00904913"/>
    <w:rsid w:val="00905513"/>
    <w:rsid w:val="00905C2B"/>
    <w:rsid w:val="00905C99"/>
    <w:rsid w:val="00906F4D"/>
    <w:rsid w:val="009070A7"/>
    <w:rsid w:val="00910069"/>
    <w:rsid w:val="00910F8A"/>
    <w:rsid w:val="00911FA2"/>
    <w:rsid w:val="00912418"/>
    <w:rsid w:val="0091365E"/>
    <w:rsid w:val="009139B0"/>
    <w:rsid w:val="0091403C"/>
    <w:rsid w:val="00914385"/>
    <w:rsid w:val="009147CC"/>
    <w:rsid w:val="009148EC"/>
    <w:rsid w:val="00915323"/>
    <w:rsid w:val="00915B0A"/>
    <w:rsid w:val="00915D4C"/>
    <w:rsid w:val="0091649C"/>
    <w:rsid w:val="009202D2"/>
    <w:rsid w:val="00921965"/>
    <w:rsid w:val="00921B5E"/>
    <w:rsid w:val="00921E59"/>
    <w:rsid w:val="00922505"/>
    <w:rsid w:val="00923E08"/>
    <w:rsid w:val="0092472F"/>
    <w:rsid w:val="00924BFD"/>
    <w:rsid w:val="0092538A"/>
    <w:rsid w:val="00925A04"/>
    <w:rsid w:val="0092669C"/>
    <w:rsid w:val="00927A2F"/>
    <w:rsid w:val="00927A5F"/>
    <w:rsid w:val="00927E21"/>
    <w:rsid w:val="009308B2"/>
    <w:rsid w:val="009312EF"/>
    <w:rsid w:val="00931B38"/>
    <w:rsid w:val="00932D55"/>
    <w:rsid w:val="009338F4"/>
    <w:rsid w:val="00933E5E"/>
    <w:rsid w:val="00934F21"/>
    <w:rsid w:val="0093547A"/>
    <w:rsid w:val="00935A29"/>
    <w:rsid w:val="00936311"/>
    <w:rsid w:val="009370DB"/>
    <w:rsid w:val="00942718"/>
    <w:rsid w:val="00942D7E"/>
    <w:rsid w:val="00943C2F"/>
    <w:rsid w:val="009442F6"/>
    <w:rsid w:val="009442FC"/>
    <w:rsid w:val="009443AA"/>
    <w:rsid w:val="009446F4"/>
    <w:rsid w:val="009447AC"/>
    <w:rsid w:val="00944FF8"/>
    <w:rsid w:val="009460B8"/>
    <w:rsid w:val="0094632B"/>
    <w:rsid w:val="00946420"/>
    <w:rsid w:val="00946BB7"/>
    <w:rsid w:val="00946FCD"/>
    <w:rsid w:val="00947567"/>
    <w:rsid w:val="00947654"/>
    <w:rsid w:val="009477F4"/>
    <w:rsid w:val="00951E31"/>
    <w:rsid w:val="0095221F"/>
    <w:rsid w:val="00952CB3"/>
    <w:rsid w:val="00953216"/>
    <w:rsid w:val="0095381E"/>
    <w:rsid w:val="0095414D"/>
    <w:rsid w:val="00955911"/>
    <w:rsid w:val="00955927"/>
    <w:rsid w:val="00955996"/>
    <w:rsid w:val="00955FBA"/>
    <w:rsid w:val="00956C3F"/>
    <w:rsid w:val="00960352"/>
    <w:rsid w:val="00961949"/>
    <w:rsid w:val="009619F3"/>
    <w:rsid w:val="00961DBC"/>
    <w:rsid w:val="00961E13"/>
    <w:rsid w:val="00961F69"/>
    <w:rsid w:val="009622E2"/>
    <w:rsid w:val="00962803"/>
    <w:rsid w:val="00962EAF"/>
    <w:rsid w:val="00963C73"/>
    <w:rsid w:val="009642DF"/>
    <w:rsid w:val="009646D5"/>
    <w:rsid w:val="00964B65"/>
    <w:rsid w:val="00964D3E"/>
    <w:rsid w:val="009657FF"/>
    <w:rsid w:val="00966527"/>
    <w:rsid w:val="00966ADE"/>
    <w:rsid w:val="009676A6"/>
    <w:rsid w:val="0096792B"/>
    <w:rsid w:val="009679E4"/>
    <w:rsid w:val="00971090"/>
    <w:rsid w:val="00971BC2"/>
    <w:rsid w:val="00972265"/>
    <w:rsid w:val="009724AF"/>
    <w:rsid w:val="009726F1"/>
    <w:rsid w:val="009733EA"/>
    <w:rsid w:val="009734E6"/>
    <w:rsid w:val="009738A3"/>
    <w:rsid w:val="009738CB"/>
    <w:rsid w:val="00973CD7"/>
    <w:rsid w:val="009741B1"/>
    <w:rsid w:val="0097465E"/>
    <w:rsid w:val="00974F01"/>
    <w:rsid w:val="0097532B"/>
    <w:rsid w:val="00975625"/>
    <w:rsid w:val="00975AEE"/>
    <w:rsid w:val="00976971"/>
    <w:rsid w:val="009775BE"/>
    <w:rsid w:val="009775DB"/>
    <w:rsid w:val="009778F6"/>
    <w:rsid w:val="00977ABE"/>
    <w:rsid w:val="00980CE7"/>
    <w:rsid w:val="009827A6"/>
    <w:rsid w:val="009827FB"/>
    <w:rsid w:val="00982C83"/>
    <w:rsid w:val="00982E36"/>
    <w:rsid w:val="00983028"/>
    <w:rsid w:val="00984169"/>
    <w:rsid w:val="009851F8"/>
    <w:rsid w:val="00985354"/>
    <w:rsid w:val="00985609"/>
    <w:rsid w:val="009860FC"/>
    <w:rsid w:val="009862E3"/>
    <w:rsid w:val="009863DD"/>
    <w:rsid w:val="00986885"/>
    <w:rsid w:val="00987453"/>
    <w:rsid w:val="00987E1A"/>
    <w:rsid w:val="00991A65"/>
    <w:rsid w:val="00991FBF"/>
    <w:rsid w:val="0099372D"/>
    <w:rsid w:val="009937AB"/>
    <w:rsid w:val="00993DB5"/>
    <w:rsid w:val="00995590"/>
    <w:rsid w:val="00997BDD"/>
    <w:rsid w:val="00997C5E"/>
    <w:rsid w:val="009A074A"/>
    <w:rsid w:val="009A1DBF"/>
    <w:rsid w:val="009A3169"/>
    <w:rsid w:val="009A3B43"/>
    <w:rsid w:val="009A61D1"/>
    <w:rsid w:val="009A6605"/>
    <w:rsid w:val="009A6817"/>
    <w:rsid w:val="009A6BBF"/>
    <w:rsid w:val="009A75EC"/>
    <w:rsid w:val="009B0396"/>
    <w:rsid w:val="009B05CC"/>
    <w:rsid w:val="009B076A"/>
    <w:rsid w:val="009B1444"/>
    <w:rsid w:val="009B1602"/>
    <w:rsid w:val="009B1E04"/>
    <w:rsid w:val="009B21F4"/>
    <w:rsid w:val="009B292D"/>
    <w:rsid w:val="009B2C04"/>
    <w:rsid w:val="009B2FCE"/>
    <w:rsid w:val="009B380D"/>
    <w:rsid w:val="009B3E8F"/>
    <w:rsid w:val="009B4DA3"/>
    <w:rsid w:val="009B5191"/>
    <w:rsid w:val="009B5935"/>
    <w:rsid w:val="009B5A93"/>
    <w:rsid w:val="009B701D"/>
    <w:rsid w:val="009B70B4"/>
    <w:rsid w:val="009B7437"/>
    <w:rsid w:val="009B7635"/>
    <w:rsid w:val="009C109A"/>
    <w:rsid w:val="009C1F23"/>
    <w:rsid w:val="009C2108"/>
    <w:rsid w:val="009C2B7B"/>
    <w:rsid w:val="009C2C14"/>
    <w:rsid w:val="009C2CD8"/>
    <w:rsid w:val="009C3802"/>
    <w:rsid w:val="009C385A"/>
    <w:rsid w:val="009C39E2"/>
    <w:rsid w:val="009C5AC4"/>
    <w:rsid w:val="009C622A"/>
    <w:rsid w:val="009C6582"/>
    <w:rsid w:val="009C66DD"/>
    <w:rsid w:val="009C6FE0"/>
    <w:rsid w:val="009C73C8"/>
    <w:rsid w:val="009C7B0A"/>
    <w:rsid w:val="009C7FBF"/>
    <w:rsid w:val="009D0268"/>
    <w:rsid w:val="009D0417"/>
    <w:rsid w:val="009D100E"/>
    <w:rsid w:val="009D13E5"/>
    <w:rsid w:val="009D199B"/>
    <w:rsid w:val="009D22D3"/>
    <w:rsid w:val="009D298A"/>
    <w:rsid w:val="009D2AF1"/>
    <w:rsid w:val="009D3BE1"/>
    <w:rsid w:val="009D3C44"/>
    <w:rsid w:val="009D3F66"/>
    <w:rsid w:val="009D5967"/>
    <w:rsid w:val="009D5D2A"/>
    <w:rsid w:val="009D6C2C"/>
    <w:rsid w:val="009D6F76"/>
    <w:rsid w:val="009D7736"/>
    <w:rsid w:val="009E0800"/>
    <w:rsid w:val="009E2EB6"/>
    <w:rsid w:val="009E3EFC"/>
    <w:rsid w:val="009E45CD"/>
    <w:rsid w:val="009E4E65"/>
    <w:rsid w:val="009E51C8"/>
    <w:rsid w:val="009E5B49"/>
    <w:rsid w:val="009E7A93"/>
    <w:rsid w:val="009F022D"/>
    <w:rsid w:val="009F0352"/>
    <w:rsid w:val="009F08DF"/>
    <w:rsid w:val="009F1110"/>
    <w:rsid w:val="009F1B2D"/>
    <w:rsid w:val="009F1B3D"/>
    <w:rsid w:val="009F2A7B"/>
    <w:rsid w:val="009F2B10"/>
    <w:rsid w:val="009F341D"/>
    <w:rsid w:val="009F3437"/>
    <w:rsid w:val="009F3DFB"/>
    <w:rsid w:val="009F3FED"/>
    <w:rsid w:val="009F409E"/>
    <w:rsid w:val="009F472A"/>
    <w:rsid w:val="009F506B"/>
    <w:rsid w:val="009F5470"/>
    <w:rsid w:val="009F7037"/>
    <w:rsid w:val="009F75E2"/>
    <w:rsid w:val="009F7A6C"/>
    <w:rsid w:val="00A000A5"/>
    <w:rsid w:val="00A00275"/>
    <w:rsid w:val="00A019E3"/>
    <w:rsid w:val="00A03652"/>
    <w:rsid w:val="00A03CAB"/>
    <w:rsid w:val="00A058DD"/>
    <w:rsid w:val="00A06326"/>
    <w:rsid w:val="00A069C2"/>
    <w:rsid w:val="00A1078C"/>
    <w:rsid w:val="00A10B33"/>
    <w:rsid w:val="00A1116F"/>
    <w:rsid w:val="00A12EE2"/>
    <w:rsid w:val="00A13E6C"/>
    <w:rsid w:val="00A143C3"/>
    <w:rsid w:val="00A144E5"/>
    <w:rsid w:val="00A1500F"/>
    <w:rsid w:val="00A1570E"/>
    <w:rsid w:val="00A15A3E"/>
    <w:rsid w:val="00A16E8E"/>
    <w:rsid w:val="00A17026"/>
    <w:rsid w:val="00A174F7"/>
    <w:rsid w:val="00A20092"/>
    <w:rsid w:val="00A209AA"/>
    <w:rsid w:val="00A20C89"/>
    <w:rsid w:val="00A2146D"/>
    <w:rsid w:val="00A21CBB"/>
    <w:rsid w:val="00A23A83"/>
    <w:rsid w:val="00A262AA"/>
    <w:rsid w:val="00A2678B"/>
    <w:rsid w:val="00A26966"/>
    <w:rsid w:val="00A26BAA"/>
    <w:rsid w:val="00A27901"/>
    <w:rsid w:val="00A30921"/>
    <w:rsid w:val="00A31361"/>
    <w:rsid w:val="00A32223"/>
    <w:rsid w:val="00A33B61"/>
    <w:rsid w:val="00A3430D"/>
    <w:rsid w:val="00A34931"/>
    <w:rsid w:val="00A34ADB"/>
    <w:rsid w:val="00A3561D"/>
    <w:rsid w:val="00A35663"/>
    <w:rsid w:val="00A36960"/>
    <w:rsid w:val="00A36F65"/>
    <w:rsid w:val="00A36FA5"/>
    <w:rsid w:val="00A37BFE"/>
    <w:rsid w:val="00A416B8"/>
    <w:rsid w:val="00A416BA"/>
    <w:rsid w:val="00A41F30"/>
    <w:rsid w:val="00A426F2"/>
    <w:rsid w:val="00A43AC2"/>
    <w:rsid w:val="00A43F52"/>
    <w:rsid w:val="00A43FE1"/>
    <w:rsid w:val="00A449DF"/>
    <w:rsid w:val="00A45704"/>
    <w:rsid w:val="00A46994"/>
    <w:rsid w:val="00A479E6"/>
    <w:rsid w:val="00A47D81"/>
    <w:rsid w:val="00A51667"/>
    <w:rsid w:val="00A51B5C"/>
    <w:rsid w:val="00A520A8"/>
    <w:rsid w:val="00A52D44"/>
    <w:rsid w:val="00A52FD0"/>
    <w:rsid w:val="00A535AD"/>
    <w:rsid w:val="00A54569"/>
    <w:rsid w:val="00A5459C"/>
    <w:rsid w:val="00A54B2D"/>
    <w:rsid w:val="00A55606"/>
    <w:rsid w:val="00A55705"/>
    <w:rsid w:val="00A55836"/>
    <w:rsid w:val="00A55A05"/>
    <w:rsid w:val="00A56269"/>
    <w:rsid w:val="00A56324"/>
    <w:rsid w:val="00A567B6"/>
    <w:rsid w:val="00A56844"/>
    <w:rsid w:val="00A57802"/>
    <w:rsid w:val="00A6008B"/>
    <w:rsid w:val="00A60CA8"/>
    <w:rsid w:val="00A61094"/>
    <w:rsid w:val="00A62107"/>
    <w:rsid w:val="00A626BF"/>
    <w:rsid w:val="00A62A8D"/>
    <w:rsid w:val="00A62F68"/>
    <w:rsid w:val="00A63027"/>
    <w:rsid w:val="00A63DBC"/>
    <w:rsid w:val="00A64567"/>
    <w:rsid w:val="00A6494E"/>
    <w:rsid w:val="00A66013"/>
    <w:rsid w:val="00A717C1"/>
    <w:rsid w:val="00A71BD0"/>
    <w:rsid w:val="00A72080"/>
    <w:rsid w:val="00A725B2"/>
    <w:rsid w:val="00A72AF7"/>
    <w:rsid w:val="00A74618"/>
    <w:rsid w:val="00A7483B"/>
    <w:rsid w:val="00A7519A"/>
    <w:rsid w:val="00A75509"/>
    <w:rsid w:val="00A75975"/>
    <w:rsid w:val="00A75D10"/>
    <w:rsid w:val="00A76994"/>
    <w:rsid w:val="00A773F2"/>
    <w:rsid w:val="00A77CCC"/>
    <w:rsid w:val="00A80E69"/>
    <w:rsid w:val="00A815A7"/>
    <w:rsid w:val="00A81E22"/>
    <w:rsid w:val="00A8210E"/>
    <w:rsid w:val="00A8243C"/>
    <w:rsid w:val="00A825A3"/>
    <w:rsid w:val="00A827D5"/>
    <w:rsid w:val="00A844BC"/>
    <w:rsid w:val="00A84C54"/>
    <w:rsid w:val="00A85A1A"/>
    <w:rsid w:val="00A9093D"/>
    <w:rsid w:val="00A90A8C"/>
    <w:rsid w:val="00A912FB"/>
    <w:rsid w:val="00A91871"/>
    <w:rsid w:val="00A9217B"/>
    <w:rsid w:val="00A9220B"/>
    <w:rsid w:val="00A92DE6"/>
    <w:rsid w:val="00A934EC"/>
    <w:rsid w:val="00A93C07"/>
    <w:rsid w:val="00A94AB8"/>
    <w:rsid w:val="00A9517F"/>
    <w:rsid w:val="00A95479"/>
    <w:rsid w:val="00A958C5"/>
    <w:rsid w:val="00A95C64"/>
    <w:rsid w:val="00A96878"/>
    <w:rsid w:val="00A97C98"/>
    <w:rsid w:val="00AA016C"/>
    <w:rsid w:val="00AA02C2"/>
    <w:rsid w:val="00AA03A3"/>
    <w:rsid w:val="00AA0401"/>
    <w:rsid w:val="00AA16D9"/>
    <w:rsid w:val="00AA1E9B"/>
    <w:rsid w:val="00AA36EF"/>
    <w:rsid w:val="00AA3EDD"/>
    <w:rsid w:val="00AA403B"/>
    <w:rsid w:val="00AA5071"/>
    <w:rsid w:val="00AA526B"/>
    <w:rsid w:val="00AA53FA"/>
    <w:rsid w:val="00AA552F"/>
    <w:rsid w:val="00AA5D3E"/>
    <w:rsid w:val="00AA692B"/>
    <w:rsid w:val="00AA7CE1"/>
    <w:rsid w:val="00AA7EEF"/>
    <w:rsid w:val="00AB0CC5"/>
    <w:rsid w:val="00AB0E1F"/>
    <w:rsid w:val="00AB1A3D"/>
    <w:rsid w:val="00AB2848"/>
    <w:rsid w:val="00AB3150"/>
    <w:rsid w:val="00AB36C2"/>
    <w:rsid w:val="00AB4F5D"/>
    <w:rsid w:val="00AB5E52"/>
    <w:rsid w:val="00AB6173"/>
    <w:rsid w:val="00AB6DAC"/>
    <w:rsid w:val="00AB7FD7"/>
    <w:rsid w:val="00AC02E4"/>
    <w:rsid w:val="00AC1424"/>
    <w:rsid w:val="00AC19D5"/>
    <w:rsid w:val="00AC19D6"/>
    <w:rsid w:val="00AC2BE2"/>
    <w:rsid w:val="00AC3A64"/>
    <w:rsid w:val="00AC508F"/>
    <w:rsid w:val="00AC5B02"/>
    <w:rsid w:val="00AC6485"/>
    <w:rsid w:val="00AC6C3C"/>
    <w:rsid w:val="00AC781B"/>
    <w:rsid w:val="00AC78C0"/>
    <w:rsid w:val="00AD0049"/>
    <w:rsid w:val="00AD03DC"/>
    <w:rsid w:val="00AD05BE"/>
    <w:rsid w:val="00AD15AD"/>
    <w:rsid w:val="00AD2A06"/>
    <w:rsid w:val="00AD2AB1"/>
    <w:rsid w:val="00AD2B2B"/>
    <w:rsid w:val="00AD2E6E"/>
    <w:rsid w:val="00AD3F66"/>
    <w:rsid w:val="00AD41B2"/>
    <w:rsid w:val="00AD4599"/>
    <w:rsid w:val="00AD5471"/>
    <w:rsid w:val="00AD547E"/>
    <w:rsid w:val="00AD5483"/>
    <w:rsid w:val="00AD6965"/>
    <w:rsid w:val="00AE228E"/>
    <w:rsid w:val="00AE234F"/>
    <w:rsid w:val="00AE2576"/>
    <w:rsid w:val="00AE28A9"/>
    <w:rsid w:val="00AE2DFB"/>
    <w:rsid w:val="00AE32E6"/>
    <w:rsid w:val="00AE3511"/>
    <w:rsid w:val="00AE3770"/>
    <w:rsid w:val="00AE395D"/>
    <w:rsid w:val="00AE4584"/>
    <w:rsid w:val="00AE4870"/>
    <w:rsid w:val="00AE5CFF"/>
    <w:rsid w:val="00AE771E"/>
    <w:rsid w:val="00AE78B9"/>
    <w:rsid w:val="00AE7A0F"/>
    <w:rsid w:val="00AF0686"/>
    <w:rsid w:val="00AF1DEA"/>
    <w:rsid w:val="00AF1EA4"/>
    <w:rsid w:val="00AF1F1E"/>
    <w:rsid w:val="00AF1F81"/>
    <w:rsid w:val="00AF2339"/>
    <w:rsid w:val="00AF62B7"/>
    <w:rsid w:val="00AF6461"/>
    <w:rsid w:val="00B00466"/>
    <w:rsid w:val="00B00B19"/>
    <w:rsid w:val="00B0128E"/>
    <w:rsid w:val="00B0175C"/>
    <w:rsid w:val="00B0473C"/>
    <w:rsid w:val="00B04B54"/>
    <w:rsid w:val="00B04C75"/>
    <w:rsid w:val="00B04DB4"/>
    <w:rsid w:val="00B0502E"/>
    <w:rsid w:val="00B062A3"/>
    <w:rsid w:val="00B074F8"/>
    <w:rsid w:val="00B07C91"/>
    <w:rsid w:val="00B07CC0"/>
    <w:rsid w:val="00B07DFA"/>
    <w:rsid w:val="00B10DEE"/>
    <w:rsid w:val="00B1163B"/>
    <w:rsid w:val="00B11B2D"/>
    <w:rsid w:val="00B13291"/>
    <w:rsid w:val="00B13688"/>
    <w:rsid w:val="00B1494D"/>
    <w:rsid w:val="00B14970"/>
    <w:rsid w:val="00B16664"/>
    <w:rsid w:val="00B177B0"/>
    <w:rsid w:val="00B17915"/>
    <w:rsid w:val="00B17EA9"/>
    <w:rsid w:val="00B2020C"/>
    <w:rsid w:val="00B20BFB"/>
    <w:rsid w:val="00B2100A"/>
    <w:rsid w:val="00B218A9"/>
    <w:rsid w:val="00B218E6"/>
    <w:rsid w:val="00B21B30"/>
    <w:rsid w:val="00B220A2"/>
    <w:rsid w:val="00B229B9"/>
    <w:rsid w:val="00B22EFF"/>
    <w:rsid w:val="00B23880"/>
    <w:rsid w:val="00B23B3F"/>
    <w:rsid w:val="00B24158"/>
    <w:rsid w:val="00B24F50"/>
    <w:rsid w:val="00B25880"/>
    <w:rsid w:val="00B270EB"/>
    <w:rsid w:val="00B302EA"/>
    <w:rsid w:val="00B305FE"/>
    <w:rsid w:val="00B309BE"/>
    <w:rsid w:val="00B31B4C"/>
    <w:rsid w:val="00B31DE3"/>
    <w:rsid w:val="00B32313"/>
    <w:rsid w:val="00B33358"/>
    <w:rsid w:val="00B33F47"/>
    <w:rsid w:val="00B34135"/>
    <w:rsid w:val="00B343B9"/>
    <w:rsid w:val="00B34BE2"/>
    <w:rsid w:val="00B361CC"/>
    <w:rsid w:val="00B37A05"/>
    <w:rsid w:val="00B40649"/>
    <w:rsid w:val="00B41349"/>
    <w:rsid w:val="00B418DF"/>
    <w:rsid w:val="00B4208D"/>
    <w:rsid w:val="00B430F3"/>
    <w:rsid w:val="00B43101"/>
    <w:rsid w:val="00B436EB"/>
    <w:rsid w:val="00B4488B"/>
    <w:rsid w:val="00B44C49"/>
    <w:rsid w:val="00B45E92"/>
    <w:rsid w:val="00B46A07"/>
    <w:rsid w:val="00B46C8B"/>
    <w:rsid w:val="00B47453"/>
    <w:rsid w:val="00B47685"/>
    <w:rsid w:val="00B47912"/>
    <w:rsid w:val="00B47BAE"/>
    <w:rsid w:val="00B47FCC"/>
    <w:rsid w:val="00B50EED"/>
    <w:rsid w:val="00B51496"/>
    <w:rsid w:val="00B516A3"/>
    <w:rsid w:val="00B52A70"/>
    <w:rsid w:val="00B535F6"/>
    <w:rsid w:val="00B53C47"/>
    <w:rsid w:val="00B54AD0"/>
    <w:rsid w:val="00B55238"/>
    <w:rsid w:val="00B554C7"/>
    <w:rsid w:val="00B5688F"/>
    <w:rsid w:val="00B56FBF"/>
    <w:rsid w:val="00B57358"/>
    <w:rsid w:val="00B57B8D"/>
    <w:rsid w:val="00B607E5"/>
    <w:rsid w:val="00B60BFB"/>
    <w:rsid w:val="00B642C8"/>
    <w:rsid w:val="00B64528"/>
    <w:rsid w:val="00B64B8A"/>
    <w:rsid w:val="00B64DCE"/>
    <w:rsid w:val="00B65E0C"/>
    <w:rsid w:val="00B67169"/>
    <w:rsid w:val="00B6740A"/>
    <w:rsid w:val="00B677DF"/>
    <w:rsid w:val="00B709BA"/>
    <w:rsid w:val="00B70A61"/>
    <w:rsid w:val="00B7101F"/>
    <w:rsid w:val="00B713BD"/>
    <w:rsid w:val="00B7215D"/>
    <w:rsid w:val="00B72417"/>
    <w:rsid w:val="00B72B01"/>
    <w:rsid w:val="00B7378F"/>
    <w:rsid w:val="00B743F4"/>
    <w:rsid w:val="00B74BA9"/>
    <w:rsid w:val="00B74F72"/>
    <w:rsid w:val="00B756CD"/>
    <w:rsid w:val="00B772D6"/>
    <w:rsid w:val="00B77529"/>
    <w:rsid w:val="00B776AC"/>
    <w:rsid w:val="00B77DC4"/>
    <w:rsid w:val="00B825AC"/>
    <w:rsid w:val="00B82688"/>
    <w:rsid w:val="00B8276B"/>
    <w:rsid w:val="00B82BF5"/>
    <w:rsid w:val="00B830BF"/>
    <w:rsid w:val="00B83502"/>
    <w:rsid w:val="00B83911"/>
    <w:rsid w:val="00B84186"/>
    <w:rsid w:val="00B8572F"/>
    <w:rsid w:val="00B85808"/>
    <w:rsid w:val="00B85946"/>
    <w:rsid w:val="00B85D18"/>
    <w:rsid w:val="00B90FC3"/>
    <w:rsid w:val="00B91122"/>
    <w:rsid w:val="00B91820"/>
    <w:rsid w:val="00B918F9"/>
    <w:rsid w:val="00B925DE"/>
    <w:rsid w:val="00B935E9"/>
    <w:rsid w:val="00B937D9"/>
    <w:rsid w:val="00B94485"/>
    <w:rsid w:val="00B947E1"/>
    <w:rsid w:val="00B94DF1"/>
    <w:rsid w:val="00B95434"/>
    <w:rsid w:val="00B959C2"/>
    <w:rsid w:val="00B95C21"/>
    <w:rsid w:val="00B95FF0"/>
    <w:rsid w:val="00B963C1"/>
    <w:rsid w:val="00B96BA0"/>
    <w:rsid w:val="00B96FE1"/>
    <w:rsid w:val="00BA0941"/>
    <w:rsid w:val="00BA0A0B"/>
    <w:rsid w:val="00BA2237"/>
    <w:rsid w:val="00BA294F"/>
    <w:rsid w:val="00BA2AFA"/>
    <w:rsid w:val="00BA2E86"/>
    <w:rsid w:val="00BA55FB"/>
    <w:rsid w:val="00BA604D"/>
    <w:rsid w:val="00BA6920"/>
    <w:rsid w:val="00BA6E11"/>
    <w:rsid w:val="00BB0A51"/>
    <w:rsid w:val="00BB0FDC"/>
    <w:rsid w:val="00BB1083"/>
    <w:rsid w:val="00BB14D7"/>
    <w:rsid w:val="00BB1D05"/>
    <w:rsid w:val="00BB235B"/>
    <w:rsid w:val="00BB4B5F"/>
    <w:rsid w:val="00BB4F19"/>
    <w:rsid w:val="00BB5540"/>
    <w:rsid w:val="00BB6BB0"/>
    <w:rsid w:val="00BB798A"/>
    <w:rsid w:val="00BC17C8"/>
    <w:rsid w:val="00BC1AC4"/>
    <w:rsid w:val="00BC1FEF"/>
    <w:rsid w:val="00BC2011"/>
    <w:rsid w:val="00BC2996"/>
    <w:rsid w:val="00BC2A4D"/>
    <w:rsid w:val="00BC33D8"/>
    <w:rsid w:val="00BC390F"/>
    <w:rsid w:val="00BC3A8A"/>
    <w:rsid w:val="00BC3E6D"/>
    <w:rsid w:val="00BC41FE"/>
    <w:rsid w:val="00BC5943"/>
    <w:rsid w:val="00BC6035"/>
    <w:rsid w:val="00BC776F"/>
    <w:rsid w:val="00BD01CD"/>
    <w:rsid w:val="00BD0EBE"/>
    <w:rsid w:val="00BD129E"/>
    <w:rsid w:val="00BD206C"/>
    <w:rsid w:val="00BD2660"/>
    <w:rsid w:val="00BD2B55"/>
    <w:rsid w:val="00BD425C"/>
    <w:rsid w:val="00BD4418"/>
    <w:rsid w:val="00BD50AF"/>
    <w:rsid w:val="00BD59D2"/>
    <w:rsid w:val="00BD5E50"/>
    <w:rsid w:val="00BD6AD9"/>
    <w:rsid w:val="00BD7632"/>
    <w:rsid w:val="00BE0C55"/>
    <w:rsid w:val="00BE2058"/>
    <w:rsid w:val="00BE2F80"/>
    <w:rsid w:val="00BE34F0"/>
    <w:rsid w:val="00BE3BB6"/>
    <w:rsid w:val="00BE4010"/>
    <w:rsid w:val="00BE7C6E"/>
    <w:rsid w:val="00BF00C0"/>
    <w:rsid w:val="00BF019A"/>
    <w:rsid w:val="00BF0DB0"/>
    <w:rsid w:val="00BF1A1B"/>
    <w:rsid w:val="00BF2A52"/>
    <w:rsid w:val="00BF301E"/>
    <w:rsid w:val="00BF30F7"/>
    <w:rsid w:val="00BF4DE2"/>
    <w:rsid w:val="00BF5302"/>
    <w:rsid w:val="00BF58E4"/>
    <w:rsid w:val="00BF6AF8"/>
    <w:rsid w:val="00BF6C17"/>
    <w:rsid w:val="00BF7AA9"/>
    <w:rsid w:val="00C00677"/>
    <w:rsid w:val="00C0345B"/>
    <w:rsid w:val="00C03725"/>
    <w:rsid w:val="00C03749"/>
    <w:rsid w:val="00C03D4C"/>
    <w:rsid w:val="00C040F7"/>
    <w:rsid w:val="00C04992"/>
    <w:rsid w:val="00C04E2A"/>
    <w:rsid w:val="00C0517C"/>
    <w:rsid w:val="00C0621B"/>
    <w:rsid w:val="00C064F6"/>
    <w:rsid w:val="00C06919"/>
    <w:rsid w:val="00C0766B"/>
    <w:rsid w:val="00C103DB"/>
    <w:rsid w:val="00C104DD"/>
    <w:rsid w:val="00C1054F"/>
    <w:rsid w:val="00C108F0"/>
    <w:rsid w:val="00C10BDA"/>
    <w:rsid w:val="00C12520"/>
    <w:rsid w:val="00C12BDA"/>
    <w:rsid w:val="00C135F2"/>
    <w:rsid w:val="00C15B09"/>
    <w:rsid w:val="00C15C86"/>
    <w:rsid w:val="00C163F5"/>
    <w:rsid w:val="00C16D32"/>
    <w:rsid w:val="00C178BB"/>
    <w:rsid w:val="00C17BC6"/>
    <w:rsid w:val="00C2172B"/>
    <w:rsid w:val="00C228AC"/>
    <w:rsid w:val="00C23083"/>
    <w:rsid w:val="00C23A12"/>
    <w:rsid w:val="00C241BF"/>
    <w:rsid w:val="00C25C5D"/>
    <w:rsid w:val="00C25E55"/>
    <w:rsid w:val="00C26D7C"/>
    <w:rsid w:val="00C2705B"/>
    <w:rsid w:val="00C27939"/>
    <w:rsid w:val="00C30136"/>
    <w:rsid w:val="00C30650"/>
    <w:rsid w:val="00C30A30"/>
    <w:rsid w:val="00C311F1"/>
    <w:rsid w:val="00C316EE"/>
    <w:rsid w:val="00C31D31"/>
    <w:rsid w:val="00C33605"/>
    <w:rsid w:val="00C354EC"/>
    <w:rsid w:val="00C436F0"/>
    <w:rsid w:val="00C438F7"/>
    <w:rsid w:val="00C43C3E"/>
    <w:rsid w:val="00C444A2"/>
    <w:rsid w:val="00C44D25"/>
    <w:rsid w:val="00C45498"/>
    <w:rsid w:val="00C45A07"/>
    <w:rsid w:val="00C46416"/>
    <w:rsid w:val="00C46453"/>
    <w:rsid w:val="00C47B92"/>
    <w:rsid w:val="00C5007B"/>
    <w:rsid w:val="00C503D1"/>
    <w:rsid w:val="00C50410"/>
    <w:rsid w:val="00C5088D"/>
    <w:rsid w:val="00C50CE4"/>
    <w:rsid w:val="00C518DE"/>
    <w:rsid w:val="00C5298B"/>
    <w:rsid w:val="00C52A7E"/>
    <w:rsid w:val="00C5311E"/>
    <w:rsid w:val="00C5485E"/>
    <w:rsid w:val="00C55412"/>
    <w:rsid w:val="00C5576A"/>
    <w:rsid w:val="00C56175"/>
    <w:rsid w:val="00C56405"/>
    <w:rsid w:val="00C56436"/>
    <w:rsid w:val="00C56B9D"/>
    <w:rsid w:val="00C575D2"/>
    <w:rsid w:val="00C57D2E"/>
    <w:rsid w:val="00C57E6A"/>
    <w:rsid w:val="00C57FE6"/>
    <w:rsid w:val="00C60661"/>
    <w:rsid w:val="00C606A8"/>
    <w:rsid w:val="00C60DDB"/>
    <w:rsid w:val="00C6107E"/>
    <w:rsid w:val="00C61393"/>
    <w:rsid w:val="00C61792"/>
    <w:rsid w:val="00C61C4C"/>
    <w:rsid w:val="00C62FDE"/>
    <w:rsid w:val="00C63E69"/>
    <w:rsid w:val="00C65580"/>
    <w:rsid w:val="00C6574F"/>
    <w:rsid w:val="00C65A26"/>
    <w:rsid w:val="00C670F3"/>
    <w:rsid w:val="00C67DF3"/>
    <w:rsid w:val="00C70886"/>
    <w:rsid w:val="00C715B1"/>
    <w:rsid w:val="00C718EA"/>
    <w:rsid w:val="00C71B72"/>
    <w:rsid w:val="00C72053"/>
    <w:rsid w:val="00C73869"/>
    <w:rsid w:val="00C746E4"/>
    <w:rsid w:val="00C7603E"/>
    <w:rsid w:val="00C768B3"/>
    <w:rsid w:val="00C76F13"/>
    <w:rsid w:val="00C7753B"/>
    <w:rsid w:val="00C81464"/>
    <w:rsid w:val="00C816AF"/>
    <w:rsid w:val="00C81E75"/>
    <w:rsid w:val="00C82777"/>
    <w:rsid w:val="00C828E3"/>
    <w:rsid w:val="00C834DC"/>
    <w:rsid w:val="00C843CB"/>
    <w:rsid w:val="00C8498C"/>
    <w:rsid w:val="00C84CC1"/>
    <w:rsid w:val="00C863E5"/>
    <w:rsid w:val="00C86654"/>
    <w:rsid w:val="00C86924"/>
    <w:rsid w:val="00C86F66"/>
    <w:rsid w:val="00C8732E"/>
    <w:rsid w:val="00C87E7E"/>
    <w:rsid w:val="00C902BC"/>
    <w:rsid w:val="00C9044E"/>
    <w:rsid w:val="00C908F6"/>
    <w:rsid w:val="00C90EB0"/>
    <w:rsid w:val="00C90F8E"/>
    <w:rsid w:val="00C92394"/>
    <w:rsid w:val="00C92469"/>
    <w:rsid w:val="00C92998"/>
    <w:rsid w:val="00C929AB"/>
    <w:rsid w:val="00C92F6E"/>
    <w:rsid w:val="00C93694"/>
    <w:rsid w:val="00C938BA"/>
    <w:rsid w:val="00C93DD5"/>
    <w:rsid w:val="00C942CE"/>
    <w:rsid w:val="00C94755"/>
    <w:rsid w:val="00C94FD0"/>
    <w:rsid w:val="00C95349"/>
    <w:rsid w:val="00C95E8A"/>
    <w:rsid w:val="00C97165"/>
    <w:rsid w:val="00C97912"/>
    <w:rsid w:val="00C97EE6"/>
    <w:rsid w:val="00CA00BC"/>
    <w:rsid w:val="00CA0AAF"/>
    <w:rsid w:val="00CA16A2"/>
    <w:rsid w:val="00CA1B8E"/>
    <w:rsid w:val="00CA1F86"/>
    <w:rsid w:val="00CA373C"/>
    <w:rsid w:val="00CA3841"/>
    <w:rsid w:val="00CA3F8B"/>
    <w:rsid w:val="00CA3FAC"/>
    <w:rsid w:val="00CA4A56"/>
    <w:rsid w:val="00CA50FF"/>
    <w:rsid w:val="00CA5283"/>
    <w:rsid w:val="00CA6693"/>
    <w:rsid w:val="00CA67D9"/>
    <w:rsid w:val="00CA69E9"/>
    <w:rsid w:val="00CA6C9D"/>
    <w:rsid w:val="00CA6D90"/>
    <w:rsid w:val="00CA7A34"/>
    <w:rsid w:val="00CB05F2"/>
    <w:rsid w:val="00CB0884"/>
    <w:rsid w:val="00CB11FF"/>
    <w:rsid w:val="00CB1325"/>
    <w:rsid w:val="00CB1594"/>
    <w:rsid w:val="00CB1970"/>
    <w:rsid w:val="00CB2700"/>
    <w:rsid w:val="00CB28F8"/>
    <w:rsid w:val="00CB3E41"/>
    <w:rsid w:val="00CB45D5"/>
    <w:rsid w:val="00CB5131"/>
    <w:rsid w:val="00CB546E"/>
    <w:rsid w:val="00CB5878"/>
    <w:rsid w:val="00CB62C2"/>
    <w:rsid w:val="00CB68F1"/>
    <w:rsid w:val="00CB72D2"/>
    <w:rsid w:val="00CB73D9"/>
    <w:rsid w:val="00CB76D4"/>
    <w:rsid w:val="00CB7E3C"/>
    <w:rsid w:val="00CC005C"/>
    <w:rsid w:val="00CC149F"/>
    <w:rsid w:val="00CC1F0C"/>
    <w:rsid w:val="00CC2250"/>
    <w:rsid w:val="00CC2E14"/>
    <w:rsid w:val="00CC413C"/>
    <w:rsid w:val="00CC424A"/>
    <w:rsid w:val="00CC46D8"/>
    <w:rsid w:val="00CC4869"/>
    <w:rsid w:val="00CC4892"/>
    <w:rsid w:val="00CC4FAF"/>
    <w:rsid w:val="00CC5A62"/>
    <w:rsid w:val="00CC5E16"/>
    <w:rsid w:val="00CC6998"/>
    <w:rsid w:val="00CC6A42"/>
    <w:rsid w:val="00CD0CFD"/>
    <w:rsid w:val="00CD1E3D"/>
    <w:rsid w:val="00CD2792"/>
    <w:rsid w:val="00CD2A11"/>
    <w:rsid w:val="00CD2EEA"/>
    <w:rsid w:val="00CD320D"/>
    <w:rsid w:val="00CD5FAF"/>
    <w:rsid w:val="00CD6923"/>
    <w:rsid w:val="00CD6E09"/>
    <w:rsid w:val="00CD77B7"/>
    <w:rsid w:val="00CE0BF9"/>
    <w:rsid w:val="00CE10EA"/>
    <w:rsid w:val="00CE1F0B"/>
    <w:rsid w:val="00CE222E"/>
    <w:rsid w:val="00CE264B"/>
    <w:rsid w:val="00CE2E17"/>
    <w:rsid w:val="00CE336A"/>
    <w:rsid w:val="00CE3390"/>
    <w:rsid w:val="00CE401D"/>
    <w:rsid w:val="00CE4B58"/>
    <w:rsid w:val="00CE52BC"/>
    <w:rsid w:val="00CE552D"/>
    <w:rsid w:val="00CE55B1"/>
    <w:rsid w:val="00CE696C"/>
    <w:rsid w:val="00CE7030"/>
    <w:rsid w:val="00CE728E"/>
    <w:rsid w:val="00CE73AF"/>
    <w:rsid w:val="00CE7939"/>
    <w:rsid w:val="00CE795B"/>
    <w:rsid w:val="00CF0E6B"/>
    <w:rsid w:val="00CF14C1"/>
    <w:rsid w:val="00CF2610"/>
    <w:rsid w:val="00CF3490"/>
    <w:rsid w:val="00CF3607"/>
    <w:rsid w:val="00CF484C"/>
    <w:rsid w:val="00CF4884"/>
    <w:rsid w:val="00CF4A17"/>
    <w:rsid w:val="00CF542D"/>
    <w:rsid w:val="00CF5595"/>
    <w:rsid w:val="00CF5B98"/>
    <w:rsid w:val="00CF5E8D"/>
    <w:rsid w:val="00CF6471"/>
    <w:rsid w:val="00CF6FE1"/>
    <w:rsid w:val="00D00189"/>
    <w:rsid w:val="00D02477"/>
    <w:rsid w:val="00D02EA9"/>
    <w:rsid w:val="00D03730"/>
    <w:rsid w:val="00D04250"/>
    <w:rsid w:val="00D0472C"/>
    <w:rsid w:val="00D04A00"/>
    <w:rsid w:val="00D04D05"/>
    <w:rsid w:val="00D056B5"/>
    <w:rsid w:val="00D05915"/>
    <w:rsid w:val="00D05B18"/>
    <w:rsid w:val="00D076DE"/>
    <w:rsid w:val="00D10E11"/>
    <w:rsid w:val="00D131B9"/>
    <w:rsid w:val="00D142DF"/>
    <w:rsid w:val="00D14C67"/>
    <w:rsid w:val="00D154E1"/>
    <w:rsid w:val="00D15E73"/>
    <w:rsid w:val="00D16B47"/>
    <w:rsid w:val="00D170BB"/>
    <w:rsid w:val="00D1771C"/>
    <w:rsid w:val="00D17C04"/>
    <w:rsid w:val="00D17E5F"/>
    <w:rsid w:val="00D214AE"/>
    <w:rsid w:val="00D21644"/>
    <w:rsid w:val="00D21B9D"/>
    <w:rsid w:val="00D232A8"/>
    <w:rsid w:val="00D239E5"/>
    <w:rsid w:val="00D23C3A"/>
    <w:rsid w:val="00D24ACC"/>
    <w:rsid w:val="00D25F47"/>
    <w:rsid w:val="00D265D6"/>
    <w:rsid w:val="00D26669"/>
    <w:rsid w:val="00D26F73"/>
    <w:rsid w:val="00D2726E"/>
    <w:rsid w:val="00D31CAA"/>
    <w:rsid w:val="00D31FE3"/>
    <w:rsid w:val="00D32299"/>
    <w:rsid w:val="00D3237A"/>
    <w:rsid w:val="00D32E52"/>
    <w:rsid w:val="00D331CE"/>
    <w:rsid w:val="00D33202"/>
    <w:rsid w:val="00D33217"/>
    <w:rsid w:val="00D33A04"/>
    <w:rsid w:val="00D34069"/>
    <w:rsid w:val="00D3410E"/>
    <w:rsid w:val="00D3470B"/>
    <w:rsid w:val="00D356AF"/>
    <w:rsid w:val="00D35CE9"/>
    <w:rsid w:val="00D3689B"/>
    <w:rsid w:val="00D36E3E"/>
    <w:rsid w:val="00D37CB7"/>
    <w:rsid w:val="00D401DB"/>
    <w:rsid w:val="00D4166C"/>
    <w:rsid w:val="00D41C84"/>
    <w:rsid w:val="00D420EC"/>
    <w:rsid w:val="00D426AF"/>
    <w:rsid w:val="00D43CEC"/>
    <w:rsid w:val="00D44A77"/>
    <w:rsid w:val="00D44D55"/>
    <w:rsid w:val="00D45750"/>
    <w:rsid w:val="00D45E11"/>
    <w:rsid w:val="00D468C3"/>
    <w:rsid w:val="00D4772F"/>
    <w:rsid w:val="00D509ED"/>
    <w:rsid w:val="00D51797"/>
    <w:rsid w:val="00D51965"/>
    <w:rsid w:val="00D519BB"/>
    <w:rsid w:val="00D51AFC"/>
    <w:rsid w:val="00D51DC6"/>
    <w:rsid w:val="00D52726"/>
    <w:rsid w:val="00D529C1"/>
    <w:rsid w:val="00D52F6C"/>
    <w:rsid w:val="00D55189"/>
    <w:rsid w:val="00D55B42"/>
    <w:rsid w:val="00D56374"/>
    <w:rsid w:val="00D568E0"/>
    <w:rsid w:val="00D57DD6"/>
    <w:rsid w:val="00D60583"/>
    <w:rsid w:val="00D614C6"/>
    <w:rsid w:val="00D617F5"/>
    <w:rsid w:val="00D63480"/>
    <w:rsid w:val="00D6482E"/>
    <w:rsid w:val="00D65686"/>
    <w:rsid w:val="00D657D0"/>
    <w:rsid w:val="00D65AD1"/>
    <w:rsid w:val="00D66AB5"/>
    <w:rsid w:val="00D67099"/>
    <w:rsid w:val="00D67CE5"/>
    <w:rsid w:val="00D67FBC"/>
    <w:rsid w:val="00D70722"/>
    <w:rsid w:val="00D725B4"/>
    <w:rsid w:val="00D73479"/>
    <w:rsid w:val="00D73A9C"/>
    <w:rsid w:val="00D73C5F"/>
    <w:rsid w:val="00D743C5"/>
    <w:rsid w:val="00D74978"/>
    <w:rsid w:val="00D7571A"/>
    <w:rsid w:val="00D75C44"/>
    <w:rsid w:val="00D75DE2"/>
    <w:rsid w:val="00D76027"/>
    <w:rsid w:val="00D764A2"/>
    <w:rsid w:val="00D76FBE"/>
    <w:rsid w:val="00D80055"/>
    <w:rsid w:val="00D817DB"/>
    <w:rsid w:val="00D819F7"/>
    <w:rsid w:val="00D82C06"/>
    <w:rsid w:val="00D850FE"/>
    <w:rsid w:val="00D85B81"/>
    <w:rsid w:val="00D85C82"/>
    <w:rsid w:val="00D864CE"/>
    <w:rsid w:val="00D86F92"/>
    <w:rsid w:val="00D87529"/>
    <w:rsid w:val="00D87588"/>
    <w:rsid w:val="00D90136"/>
    <w:rsid w:val="00D913EA"/>
    <w:rsid w:val="00D915FF"/>
    <w:rsid w:val="00D91B19"/>
    <w:rsid w:val="00D926BD"/>
    <w:rsid w:val="00D92B60"/>
    <w:rsid w:val="00D92D4B"/>
    <w:rsid w:val="00D940C0"/>
    <w:rsid w:val="00D95306"/>
    <w:rsid w:val="00D95B1C"/>
    <w:rsid w:val="00D95B1D"/>
    <w:rsid w:val="00D96FD0"/>
    <w:rsid w:val="00D975C7"/>
    <w:rsid w:val="00DA0EAE"/>
    <w:rsid w:val="00DA1531"/>
    <w:rsid w:val="00DA158A"/>
    <w:rsid w:val="00DA3BA3"/>
    <w:rsid w:val="00DA41EE"/>
    <w:rsid w:val="00DA457D"/>
    <w:rsid w:val="00DA5FC2"/>
    <w:rsid w:val="00DA6037"/>
    <w:rsid w:val="00DA60A7"/>
    <w:rsid w:val="00DA671A"/>
    <w:rsid w:val="00DA691C"/>
    <w:rsid w:val="00DB0494"/>
    <w:rsid w:val="00DB0E9C"/>
    <w:rsid w:val="00DB2773"/>
    <w:rsid w:val="00DB3087"/>
    <w:rsid w:val="00DB38E9"/>
    <w:rsid w:val="00DB4617"/>
    <w:rsid w:val="00DB4B4A"/>
    <w:rsid w:val="00DB4CF4"/>
    <w:rsid w:val="00DB5AF8"/>
    <w:rsid w:val="00DB5FFF"/>
    <w:rsid w:val="00DB6E42"/>
    <w:rsid w:val="00DB71F8"/>
    <w:rsid w:val="00DB730A"/>
    <w:rsid w:val="00DB7A97"/>
    <w:rsid w:val="00DB7CA7"/>
    <w:rsid w:val="00DC1700"/>
    <w:rsid w:val="00DC1DB3"/>
    <w:rsid w:val="00DC3169"/>
    <w:rsid w:val="00DC5B15"/>
    <w:rsid w:val="00DD01CF"/>
    <w:rsid w:val="00DD0C8F"/>
    <w:rsid w:val="00DD1013"/>
    <w:rsid w:val="00DD1279"/>
    <w:rsid w:val="00DD2C9A"/>
    <w:rsid w:val="00DD3493"/>
    <w:rsid w:val="00DD3E57"/>
    <w:rsid w:val="00DD4F48"/>
    <w:rsid w:val="00DD5167"/>
    <w:rsid w:val="00DD5D3C"/>
    <w:rsid w:val="00DD7EAA"/>
    <w:rsid w:val="00DD7F91"/>
    <w:rsid w:val="00DE1CB5"/>
    <w:rsid w:val="00DE239A"/>
    <w:rsid w:val="00DE2B28"/>
    <w:rsid w:val="00DE2E85"/>
    <w:rsid w:val="00DE2F83"/>
    <w:rsid w:val="00DE31C3"/>
    <w:rsid w:val="00DE34CB"/>
    <w:rsid w:val="00DE386A"/>
    <w:rsid w:val="00DE3919"/>
    <w:rsid w:val="00DE51AE"/>
    <w:rsid w:val="00DE59B8"/>
    <w:rsid w:val="00DE6B90"/>
    <w:rsid w:val="00DE6CAD"/>
    <w:rsid w:val="00DE7F3C"/>
    <w:rsid w:val="00DF0753"/>
    <w:rsid w:val="00DF0C36"/>
    <w:rsid w:val="00DF0D93"/>
    <w:rsid w:val="00DF10E5"/>
    <w:rsid w:val="00DF15C2"/>
    <w:rsid w:val="00DF1CE1"/>
    <w:rsid w:val="00DF25CF"/>
    <w:rsid w:val="00DF3AA4"/>
    <w:rsid w:val="00DF3AD0"/>
    <w:rsid w:val="00DF3C47"/>
    <w:rsid w:val="00DF4E61"/>
    <w:rsid w:val="00DF51CC"/>
    <w:rsid w:val="00DF5233"/>
    <w:rsid w:val="00DF5BF9"/>
    <w:rsid w:val="00DF6321"/>
    <w:rsid w:val="00DF683C"/>
    <w:rsid w:val="00DF72CC"/>
    <w:rsid w:val="00DF7629"/>
    <w:rsid w:val="00DF78BC"/>
    <w:rsid w:val="00DF7F22"/>
    <w:rsid w:val="00E00203"/>
    <w:rsid w:val="00E00D64"/>
    <w:rsid w:val="00E01B33"/>
    <w:rsid w:val="00E01CFE"/>
    <w:rsid w:val="00E02A80"/>
    <w:rsid w:val="00E02C62"/>
    <w:rsid w:val="00E02F75"/>
    <w:rsid w:val="00E03443"/>
    <w:rsid w:val="00E038A2"/>
    <w:rsid w:val="00E03D1E"/>
    <w:rsid w:val="00E03DEB"/>
    <w:rsid w:val="00E04938"/>
    <w:rsid w:val="00E04E6D"/>
    <w:rsid w:val="00E0501F"/>
    <w:rsid w:val="00E0522B"/>
    <w:rsid w:val="00E05787"/>
    <w:rsid w:val="00E05B2C"/>
    <w:rsid w:val="00E06113"/>
    <w:rsid w:val="00E06E32"/>
    <w:rsid w:val="00E100C2"/>
    <w:rsid w:val="00E10734"/>
    <w:rsid w:val="00E10B66"/>
    <w:rsid w:val="00E10D8D"/>
    <w:rsid w:val="00E1156C"/>
    <w:rsid w:val="00E138DD"/>
    <w:rsid w:val="00E1474E"/>
    <w:rsid w:val="00E15428"/>
    <w:rsid w:val="00E17A74"/>
    <w:rsid w:val="00E20487"/>
    <w:rsid w:val="00E20C88"/>
    <w:rsid w:val="00E21672"/>
    <w:rsid w:val="00E230F4"/>
    <w:rsid w:val="00E23F05"/>
    <w:rsid w:val="00E24559"/>
    <w:rsid w:val="00E2457F"/>
    <w:rsid w:val="00E2463F"/>
    <w:rsid w:val="00E249FB"/>
    <w:rsid w:val="00E25C4D"/>
    <w:rsid w:val="00E25D93"/>
    <w:rsid w:val="00E25DC9"/>
    <w:rsid w:val="00E26009"/>
    <w:rsid w:val="00E26280"/>
    <w:rsid w:val="00E26381"/>
    <w:rsid w:val="00E26E82"/>
    <w:rsid w:val="00E26ED1"/>
    <w:rsid w:val="00E27613"/>
    <w:rsid w:val="00E27B89"/>
    <w:rsid w:val="00E300E7"/>
    <w:rsid w:val="00E30202"/>
    <w:rsid w:val="00E3173C"/>
    <w:rsid w:val="00E31B3D"/>
    <w:rsid w:val="00E31D28"/>
    <w:rsid w:val="00E324AB"/>
    <w:rsid w:val="00E349DD"/>
    <w:rsid w:val="00E3541E"/>
    <w:rsid w:val="00E35B00"/>
    <w:rsid w:val="00E36C7B"/>
    <w:rsid w:val="00E4012E"/>
    <w:rsid w:val="00E413BB"/>
    <w:rsid w:val="00E41937"/>
    <w:rsid w:val="00E42893"/>
    <w:rsid w:val="00E44452"/>
    <w:rsid w:val="00E4474F"/>
    <w:rsid w:val="00E45F5E"/>
    <w:rsid w:val="00E4723A"/>
    <w:rsid w:val="00E4798E"/>
    <w:rsid w:val="00E47D27"/>
    <w:rsid w:val="00E505FE"/>
    <w:rsid w:val="00E5181E"/>
    <w:rsid w:val="00E524CC"/>
    <w:rsid w:val="00E52A04"/>
    <w:rsid w:val="00E53D72"/>
    <w:rsid w:val="00E55090"/>
    <w:rsid w:val="00E56191"/>
    <w:rsid w:val="00E56997"/>
    <w:rsid w:val="00E56D77"/>
    <w:rsid w:val="00E60D04"/>
    <w:rsid w:val="00E62F7C"/>
    <w:rsid w:val="00E647CE"/>
    <w:rsid w:val="00E64B5D"/>
    <w:rsid w:val="00E65F5E"/>
    <w:rsid w:val="00E6648D"/>
    <w:rsid w:val="00E6689F"/>
    <w:rsid w:val="00E671F0"/>
    <w:rsid w:val="00E676B3"/>
    <w:rsid w:val="00E677A3"/>
    <w:rsid w:val="00E67847"/>
    <w:rsid w:val="00E7083B"/>
    <w:rsid w:val="00E71509"/>
    <w:rsid w:val="00E7277C"/>
    <w:rsid w:val="00E729BF"/>
    <w:rsid w:val="00E73258"/>
    <w:rsid w:val="00E73626"/>
    <w:rsid w:val="00E74433"/>
    <w:rsid w:val="00E74587"/>
    <w:rsid w:val="00E74673"/>
    <w:rsid w:val="00E74B5B"/>
    <w:rsid w:val="00E74C6C"/>
    <w:rsid w:val="00E74D2B"/>
    <w:rsid w:val="00E752E8"/>
    <w:rsid w:val="00E756EF"/>
    <w:rsid w:val="00E75C32"/>
    <w:rsid w:val="00E7611D"/>
    <w:rsid w:val="00E763CE"/>
    <w:rsid w:val="00E76AF5"/>
    <w:rsid w:val="00E771F5"/>
    <w:rsid w:val="00E77B68"/>
    <w:rsid w:val="00E77E22"/>
    <w:rsid w:val="00E807A7"/>
    <w:rsid w:val="00E811E2"/>
    <w:rsid w:val="00E8131A"/>
    <w:rsid w:val="00E81ACE"/>
    <w:rsid w:val="00E82945"/>
    <w:rsid w:val="00E83AE1"/>
    <w:rsid w:val="00E84350"/>
    <w:rsid w:val="00E84DE0"/>
    <w:rsid w:val="00E85CA5"/>
    <w:rsid w:val="00E874F7"/>
    <w:rsid w:val="00E90CA1"/>
    <w:rsid w:val="00E9180F"/>
    <w:rsid w:val="00E91A06"/>
    <w:rsid w:val="00E91E76"/>
    <w:rsid w:val="00E9204E"/>
    <w:rsid w:val="00E933D1"/>
    <w:rsid w:val="00E93A02"/>
    <w:rsid w:val="00E94505"/>
    <w:rsid w:val="00E95F35"/>
    <w:rsid w:val="00E9635D"/>
    <w:rsid w:val="00E96450"/>
    <w:rsid w:val="00E970DA"/>
    <w:rsid w:val="00E9724B"/>
    <w:rsid w:val="00EA073D"/>
    <w:rsid w:val="00EA1552"/>
    <w:rsid w:val="00EA220E"/>
    <w:rsid w:val="00EA2280"/>
    <w:rsid w:val="00EA2E26"/>
    <w:rsid w:val="00EA3154"/>
    <w:rsid w:val="00EA3249"/>
    <w:rsid w:val="00EA343C"/>
    <w:rsid w:val="00EA38F7"/>
    <w:rsid w:val="00EA3B27"/>
    <w:rsid w:val="00EA3C79"/>
    <w:rsid w:val="00EA4384"/>
    <w:rsid w:val="00EA4488"/>
    <w:rsid w:val="00EA59CF"/>
    <w:rsid w:val="00EA6211"/>
    <w:rsid w:val="00EA693F"/>
    <w:rsid w:val="00EA7017"/>
    <w:rsid w:val="00EB153E"/>
    <w:rsid w:val="00EB158B"/>
    <w:rsid w:val="00EB1B1C"/>
    <w:rsid w:val="00EB22E7"/>
    <w:rsid w:val="00EB4357"/>
    <w:rsid w:val="00EB4418"/>
    <w:rsid w:val="00EB4EBF"/>
    <w:rsid w:val="00EB5148"/>
    <w:rsid w:val="00EB62C1"/>
    <w:rsid w:val="00EB6390"/>
    <w:rsid w:val="00EB7026"/>
    <w:rsid w:val="00EB79F2"/>
    <w:rsid w:val="00EC17B6"/>
    <w:rsid w:val="00EC2595"/>
    <w:rsid w:val="00EC4B40"/>
    <w:rsid w:val="00EC4EFB"/>
    <w:rsid w:val="00EC4F0B"/>
    <w:rsid w:val="00EC52EB"/>
    <w:rsid w:val="00EC5B6F"/>
    <w:rsid w:val="00EC5CFF"/>
    <w:rsid w:val="00EC5D57"/>
    <w:rsid w:val="00EC5FC8"/>
    <w:rsid w:val="00EC61C3"/>
    <w:rsid w:val="00EC7146"/>
    <w:rsid w:val="00EC7335"/>
    <w:rsid w:val="00EC75FA"/>
    <w:rsid w:val="00ED0074"/>
    <w:rsid w:val="00ED1E99"/>
    <w:rsid w:val="00ED22BB"/>
    <w:rsid w:val="00ED2A4B"/>
    <w:rsid w:val="00ED2AF9"/>
    <w:rsid w:val="00ED41A2"/>
    <w:rsid w:val="00ED4364"/>
    <w:rsid w:val="00ED5C00"/>
    <w:rsid w:val="00ED6903"/>
    <w:rsid w:val="00ED6A14"/>
    <w:rsid w:val="00ED6C30"/>
    <w:rsid w:val="00ED795F"/>
    <w:rsid w:val="00EE131F"/>
    <w:rsid w:val="00EE1DB3"/>
    <w:rsid w:val="00EE2A47"/>
    <w:rsid w:val="00EE2E56"/>
    <w:rsid w:val="00EE3731"/>
    <w:rsid w:val="00EE4184"/>
    <w:rsid w:val="00EE4FD2"/>
    <w:rsid w:val="00EE51A1"/>
    <w:rsid w:val="00EE7258"/>
    <w:rsid w:val="00EF05A8"/>
    <w:rsid w:val="00EF1980"/>
    <w:rsid w:val="00EF1F44"/>
    <w:rsid w:val="00EF47CA"/>
    <w:rsid w:val="00EF599D"/>
    <w:rsid w:val="00EF6302"/>
    <w:rsid w:val="00EF6454"/>
    <w:rsid w:val="00EF6E3F"/>
    <w:rsid w:val="00EF7820"/>
    <w:rsid w:val="00F00CBE"/>
    <w:rsid w:val="00F00EB0"/>
    <w:rsid w:val="00F016DA"/>
    <w:rsid w:val="00F01F72"/>
    <w:rsid w:val="00F01FF6"/>
    <w:rsid w:val="00F024E3"/>
    <w:rsid w:val="00F0288C"/>
    <w:rsid w:val="00F03261"/>
    <w:rsid w:val="00F03331"/>
    <w:rsid w:val="00F03AC6"/>
    <w:rsid w:val="00F04F97"/>
    <w:rsid w:val="00F052A9"/>
    <w:rsid w:val="00F05C8D"/>
    <w:rsid w:val="00F05DD6"/>
    <w:rsid w:val="00F069AD"/>
    <w:rsid w:val="00F06F9B"/>
    <w:rsid w:val="00F0716E"/>
    <w:rsid w:val="00F071B5"/>
    <w:rsid w:val="00F074CE"/>
    <w:rsid w:val="00F0768F"/>
    <w:rsid w:val="00F07E00"/>
    <w:rsid w:val="00F1029B"/>
    <w:rsid w:val="00F10986"/>
    <w:rsid w:val="00F1105D"/>
    <w:rsid w:val="00F1122A"/>
    <w:rsid w:val="00F13368"/>
    <w:rsid w:val="00F138BF"/>
    <w:rsid w:val="00F13E25"/>
    <w:rsid w:val="00F143D9"/>
    <w:rsid w:val="00F14955"/>
    <w:rsid w:val="00F15506"/>
    <w:rsid w:val="00F156EF"/>
    <w:rsid w:val="00F15749"/>
    <w:rsid w:val="00F1585A"/>
    <w:rsid w:val="00F169F6"/>
    <w:rsid w:val="00F16EF9"/>
    <w:rsid w:val="00F178AE"/>
    <w:rsid w:val="00F17C4D"/>
    <w:rsid w:val="00F17DFB"/>
    <w:rsid w:val="00F20505"/>
    <w:rsid w:val="00F209C3"/>
    <w:rsid w:val="00F21DF2"/>
    <w:rsid w:val="00F220D0"/>
    <w:rsid w:val="00F22254"/>
    <w:rsid w:val="00F2245E"/>
    <w:rsid w:val="00F22487"/>
    <w:rsid w:val="00F22568"/>
    <w:rsid w:val="00F2391C"/>
    <w:rsid w:val="00F24BE8"/>
    <w:rsid w:val="00F2544C"/>
    <w:rsid w:val="00F25DD1"/>
    <w:rsid w:val="00F25F67"/>
    <w:rsid w:val="00F27CE9"/>
    <w:rsid w:val="00F30249"/>
    <w:rsid w:val="00F304F2"/>
    <w:rsid w:val="00F3086B"/>
    <w:rsid w:val="00F3186C"/>
    <w:rsid w:val="00F32409"/>
    <w:rsid w:val="00F32CE2"/>
    <w:rsid w:val="00F343FB"/>
    <w:rsid w:val="00F34E34"/>
    <w:rsid w:val="00F3562E"/>
    <w:rsid w:val="00F356A9"/>
    <w:rsid w:val="00F356E9"/>
    <w:rsid w:val="00F356ED"/>
    <w:rsid w:val="00F357C7"/>
    <w:rsid w:val="00F35D74"/>
    <w:rsid w:val="00F3661A"/>
    <w:rsid w:val="00F41333"/>
    <w:rsid w:val="00F42466"/>
    <w:rsid w:val="00F4387D"/>
    <w:rsid w:val="00F43F47"/>
    <w:rsid w:val="00F449D1"/>
    <w:rsid w:val="00F44E34"/>
    <w:rsid w:val="00F457F5"/>
    <w:rsid w:val="00F45FF6"/>
    <w:rsid w:val="00F47DA8"/>
    <w:rsid w:val="00F511A8"/>
    <w:rsid w:val="00F51275"/>
    <w:rsid w:val="00F516C6"/>
    <w:rsid w:val="00F51A4A"/>
    <w:rsid w:val="00F52534"/>
    <w:rsid w:val="00F526E0"/>
    <w:rsid w:val="00F52F2D"/>
    <w:rsid w:val="00F53895"/>
    <w:rsid w:val="00F53BA6"/>
    <w:rsid w:val="00F5406F"/>
    <w:rsid w:val="00F55094"/>
    <w:rsid w:val="00F551DA"/>
    <w:rsid w:val="00F5521F"/>
    <w:rsid w:val="00F557F6"/>
    <w:rsid w:val="00F5614B"/>
    <w:rsid w:val="00F61363"/>
    <w:rsid w:val="00F615E3"/>
    <w:rsid w:val="00F61C50"/>
    <w:rsid w:val="00F61DB0"/>
    <w:rsid w:val="00F6252B"/>
    <w:rsid w:val="00F62DD2"/>
    <w:rsid w:val="00F62E5F"/>
    <w:rsid w:val="00F63417"/>
    <w:rsid w:val="00F65204"/>
    <w:rsid w:val="00F652E0"/>
    <w:rsid w:val="00F65739"/>
    <w:rsid w:val="00F65AFB"/>
    <w:rsid w:val="00F65F41"/>
    <w:rsid w:val="00F668A2"/>
    <w:rsid w:val="00F709C7"/>
    <w:rsid w:val="00F749FF"/>
    <w:rsid w:val="00F75018"/>
    <w:rsid w:val="00F75410"/>
    <w:rsid w:val="00F75833"/>
    <w:rsid w:val="00F7657D"/>
    <w:rsid w:val="00F7669F"/>
    <w:rsid w:val="00F76F24"/>
    <w:rsid w:val="00F76F6C"/>
    <w:rsid w:val="00F800A0"/>
    <w:rsid w:val="00F8018A"/>
    <w:rsid w:val="00F80336"/>
    <w:rsid w:val="00F81948"/>
    <w:rsid w:val="00F82162"/>
    <w:rsid w:val="00F8242F"/>
    <w:rsid w:val="00F82790"/>
    <w:rsid w:val="00F83287"/>
    <w:rsid w:val="00F83F01"/>
    <w:rsid w:val="00F849A7"/>
    <w:rsid w:val="00F84EE7"/>
    <w:rsid w:val="00F854D3"/>
    <w:rsid w:val="00F860D0"/>
    <w:rsid w:val="00F87810"/>
    <w:rsid w:val="00F907E5"/>
    <w:rsid w:val="00F919B0"/>
    <w:rsid w:val="00F91A84"/>
    <w:rsid w:val="00F929AA"/>
    <w:rsid w:val="00F929F3"/>
    <w:rsid w:val="00F931A5"/>
    <w:rsid w:val="00F93580"/>
    <w:rsid w:val="00F95DAE"/>
    <w:rsid w:val="00F95EC6"/>
    <w:rsid w:val="00F96C82"/>
    <w:rsid w:val="00F96D3B"/>
    <w:rsid w:val="00FA1CDE"/>
    <w:rsid w:val="00FA20A5"/>
    <w:rsid w:val="00FA2BB2"/>
    <w:rsid w:val="00FA3562"/>
    <w:rsid w:val="00FA4481"/>
    <w:rsid w:val="00FA53C8"/>
    <w:rsid w:val="00FA5BC6"/>
    <w:rsid w:val="00FA64FA"/>
    <w:rsid w:val="00FB0551"/>
    <w:rsid w:val="00FB2225"/>
    <w:rsid w:val="00FB39CD"/>
    <w:rsid w:val="00FB4755"/>
    <w:rsid w:val="00FB4E26"/>
    <w:rsid w:val="00FB542E"/>
    <w:rsid w:val="00FB5511"/>
    <w:rsid w:val="00FB5BA1"/>
    <w:rsid w:val="00FB5BB0"/>
    <w:rsid w:val="00FB5D0F"/>
    <w:rsid w:val="00FB5DD0"/>
    <w:rsid w:val="00FB72D5"/>
    <w:rsid w:val="00FB7A57"/>
    <w:rsid w:val="00FB7B18"/>
    <w:rsid w:val="00FC0273"/>
    <w:rsid w:val="00FC0737"/>
    <w:rsid w:val="00FC1CE9"/>
    <w:rsid w:val="00FC2D4B"/>
    <w:rsid w:val="00FC2E1F"/>
    <w:rsid w:val="00FC419C"/>
    <w:rsid w:val="00FC4A68"/>
    <w:rsid w:val="00FC58FB"/>
    <w:rsid w:val="00FC651A"/>
    <w:rsid w:val="00FC7984"/>
    <w:rsid w:val="00FC7B87"/>
    <w:rsid w:val="00FD11D8"/>
    <w:rsid w:val="00FD1D95"/>
    <w:rsid w:val="00FD2BEF"/>
    <w:rsid w:val="00FD2E92"/>
    <w:rsid w:val="00FD2F62"/>
    <w:rsid w:val="00FD39DF"/>
    <w:rsid w:val="00FD3F87"/>
    <w:rsid w:val="00FD4A02"/>
    <w:rsid w:val="00FD51EC"/>
    <w:rsid w:val="00FD6327"/>
    <w:rsid w:val="00FD7749"/>
    <w:rsid w:val="00FD7843"/>
    <w:rsid w:val="00FD7A8B"/>
    <w:rsid w:val="00FD7ACC"/>
    <w:rsid w:val="00FE05A4"/>
    <w:rsid w:val="00FE1752"/>
    <w:rsid w:val="00FE1BE7"/>
    <w:rsid w:val="00FE1C9B"/>
    <w:rsid w:val="00FE298F"/>
    <w:rsid w:val="00FE2BDC"/>
    <w:rsid w:val="00FE2E73"/>
    <w:rsid w:val="00FE3491"/>
    <w:rsid w:val="00FE48B0"/>
    <w:rsid w:val="00FE63A6"/>
    <w:rsid w:val="00FE6660"/>
    <w:rsid w:val="00FE6EB2"/>
    <w:rsid w:val="00FE6EC0"/>
    <w:rsid w:val="00FE7FFB"/>
    <w:rsid w:val="00FF01C2"/>
    <w:rsid w:val="00FF2EA3"/>
    <w:rsid w:val="00FF4EF3"/>
    <w:rsid w:val="00FF5D00"/>
    <w:rsid w:val="00FF6407"/>
    <w:rsid w:val="00FF7077"/>
    <w:rsid w:val="00FF7A58"/>
    <w:rsid w:val="00FF7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ersonName"/>
  <w:smartTagType w:namespaceuri="urn:schemas-microsoft-com:office:smarttags" w:name="place"/>
  <w:shapeDefaults>
    <o:shapedefaults v:ext="edit" spidmax="2050"/>
    <o:shapelayout v:ext="edit">
      <o:idmap v:ext="edit" data="2"/>
    </o:shapelayout>
  </w:shapeDefaults>
  <w:decimalSymbol w:val="."/>
  <w:listSeparator w:val=","/>
  <w14:docId w14:val="35BFEF0E"/>
  <w15:chartTrackingRefBased/>
  <w15:docId w15:val="{B3FFF546-8F21-42A3-9BA1-0E1FE058E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F2FAD"/>
    <w:pPr>
      <w:spacing w:line="360" w:lineRule="auto"/>
    </w:pPr>
    <w:rPr>
      <w:rFonts w:ascii="Verdana" w:hAnsi="Verdana"/>
      <w:sz w:val="22"/>
      <w:szCs w:val="24"/>
    </w:rPr>
  </w:style>
  <w:style w:type="paragraph" w:styleId="Heading1">
    <w:name w:val="heading 1"/>
    <w:basedOn w:val="Normal"/>
    <w:next w:val="Normal"/>
    <w:link w:val="Heading1Char"/>
    <w:qFormat/>
    <w:rsid w:val="00537AD3"/>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AB7FD7"/>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E5453"/>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7D7329"/>
    <w:pPr>
      <w:tabs>
        <w:tab w:val="center" w:pos="4320"/>
        <w:tab w:val="right" w:pos="8640"/>
      </w:tabs>
    </w:pPr>
  </w:style>
  <w:style w:type="character" w:styleId="PageNumber">
    <w:name w:val="page number"/>
    <w:basedOn w:val="DefaultParagraphFont"/>
    <w:rsid w:val="007D7329"/>
  </w:style>
  <w:style w:type="paragraph" w:styleId="Header">
    <w:name w:val="header"/>
    <w:basedOn w:val="Normal"/>
    <w:rsid w:val="00517660"/>
    <w:pPr>
      <w:tabs>
        <w:tab w:val="center" w:pos="4320"/>
        <w:tab w:val="right" w:pos="8640"/>
      </w:tabs>
    </w:pPr>
  </w:style>
  <w:style w:type="character" w:styleId="Hyperlink">
    <w:name w:val="Hyperlink"/>
    <w:uiPriority w:val="99"/>
    <w:rsid w:val="00934F21"/>
    <w:rPr>
      <w:color w:val="0000FF"/>
      <w:u w:val="single"/>
    </w:rPr>
  </w:style>
  <w:style w:type="paragraph" w:styleId="TOC1">
    <w:name w:val="toc 1"/>
    <w:basedOn w:val="Normal"/>
    <w:next w:val="Normal"/>
    <w:autoRedefine/>
    <w:uiPriority w:val="39"/>
    <w:rsid w:val="004C452E"/>
    <w:pPr>
      <w:tabs>
        <w:tab w:val="right" w:leader="dot" w:pos="8630"/>
      </w:tabs>
    </w:pPr>
  </w:style>
  <w:style w:type="character" w:styleId="FollowedHyperlink">
    <w:name w:val="FollowedHyperlink"/>
    <w:rsid w:val="00325403"/>
    <w:rPr>
      <w:color w:val="800080"/>
      <w:u w:val="single"/>
    </w:rPr>
  </w:style>
  <w:style w:type="paragraph" w:styleId="FootnoteText">
    <w:name w:val="footnote text"/>
    <w:basedOn w:val="Normal"/>
    <w:semiHidden/>
    <w:rsid w:val="00BC2996"/>
    <w:rPr>
      <w:szCs w:val="20"/>
    </w:rPr>
  </w:style>
  <w:style w:type="character" w:styleId="FootnoteReference">
    <w:name w:val="footnote reference"/>
    <w:semiHidden/>
    <w:rsid w:val="00BC2996"/>
    <w:rPr>
      <w:vertAlign w:val="superscript"/>
    </w:rPr>
  </w:style>
  <w:style w:type="character" w:customStyle="1" w:styleId="Heading1Char">
    <w:name w:val="Heading 1 Char"/>
    <w:link w:val="Heading1"/>
    <w:rsid w:val="003417A5"/>
    <w:rPr>
      <w:rFonts w:ascii="Arial" w:hAnsi="Arial" w:cs="Arial"/>
      <w:b/>
      <w:bCs/>
      <w:kern w:val="32"/>
      <w:sz w:val="32"/>
      <w:szCs w:val="32"/>
      <w:lang w:val="en-US" w:eastAsia="en-US" w:bidi="ar-SA"/>
    </w:rPr>
  </w:style>
  <w:style w:type="table" w:styleId="TableGrid">
    <w:name w:val="Table Grid"/>
    <w:basedOn w:val="TableNormal"/>
    <w:rsid w:val="007110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semiHidden/>
    <w:rsid w:val="008350CF"/>
    <w:pPr>
      <w:ind w:left="400"/>
    </w:pPr>
  </w:style>
  <w:style w:type="paragraph" w:styleId="TOC2">
    <w:name w:val="toc 2"/>
    <w:basedOn w:val="Normal"/>
    <w:next w:val="Normal"/>
    <w:autoRedefine/>
    <w:uiPriority w:val="39"/>
    <w:rsid w:val="00C444A2"/>
    <w:pPr>
      <w:ind w:left="200"/>
    </w:pPr>
  </w:style>
  <w:style w:type="paragraph" w:styleId="NormalWeb">
    <w:name w:val="Normal (Web)"/>
    <w:basedOn w:val="Normal"/>
    <w:uiPriority w:val="99"/>
    <w:rsid w:val="00AB36C2"/>
    <w:pPr>
      <w:spacing w:before="100" w:beforeAutospacing="1" w:after="100" w:afterAutospacing="1"/>
    </w:pPr>
    <w:rPr>
      <w:rFonts w:ascii="Times New Roman" w:hAnsi="Times New Roman"/>
      <w:sz w:val="24"/>
    </w:rPr>
  </w:style>
  <w:style w:type="character" w:styleId="HTMLCode">
    <w:name w:val="HTML Code"/>
    <w:rsid w:val="00585338"/>
    <w:rPr>
      <w:rFonts w:ascii="Courier New" w:eastAsia="Times New Roman" w:hAnsi="Courier New" w:cs="Courier New"/>
      <w:sz w:val="20"/>
      <w:szCs w:val="20"/>
    </w:rPr>
  </w:style>
  <w:style w:type="paragraph" w:styleId="BalloonText">
    <w:name w:val="Balloon Text"/>
    <w:basedOn w:val="Normal"/>
    <w:link w:val="BalloonTextChar"/>
    <w:rsid w:val="000B424D"/>
    <w:rPr>
      <w:rFonts w:ascii="Tahoma" w:hAnsi="Tahoma" w:cs="Tahoma"/>
      <w:sz w:val="16"/>
      <w:szCs w:val="16"/>
    </w:rPr>
  </w:style>
  <w:style w:type="character" w:customStyle="1" w:styleId="BalloonTextChar">
    <w:name w:val="Balloon Text Char"/>
    <w:link w:val="BalloonText"/>
    <w:rsid w:val="000B424D"/>
    <w:rPr>
      <w:rFonts w:ascii="Tahoma" w:hAnsi="Tahoma" w:cs="Tahoma"/>
      <w:sz w:val="16"/>
      <w:szCs w:val="16"/>
    </w:rPr>
  </w:style>
  <w:style w:type="paragraph" w:customStyle="1" w:styleId="Courier10pt">
    <w:name w:val="Courier 10pt"/>
    <w:basedOn w:val="Normal"/>
    <w:link w:val="Courier10ptChar"/>
    <w:qFormat/>
    <w:rsid w:val="00BE34F0"/>
    <w:pPr>
      <w:numPr>
        <w:numId w:val="35"/>
      </w:numPr>
    </w:pPr>
    <w:rPr>
      <w:rFonts w:ascii="Courier New" w:hAnsi="Courier New" w:cs="Courier New"/>
    </w:rPr>
  </w:style>
  <w:style w:type="character" w:styleId="Strong">
    <w:name w:val="Strong"/>
    <w:qFormat/>
    <w:rsid w:val="00CB0884"/>
    <w:rPr>
      <w:b/>
      <w:bCs/>
    </w:rPr>
  </w:style>
  <w:style w:type="character" w:customStyle="1" w:styleId="Courier10ptChar">
    <w:name w:val="Courier 10pt Char"/>
    <w:link w:val="Courier10pt"/>
    <w:rsid w:val="00BE34F0"/>
    <w:rPr>
      <w:rFonts w:ascii="Courier New" w:hAnsi="Courier New" w:cs="Courier New"/>
      <w:szCs w:val="24"/>
    </w:rPr>
  </w:style>
  <w:style w:type="paragraph" w:styleId="ListParagraph">
    <w:name w:val="List Paragraph"/>
    <w:basedOn w:val="Normal"/>
    <w:uiPriority w:val="34"/>
    <w:qFormat/>
    <w:rsid w:val="00114E6F"/>
    <w:pPr>
      <w:ind w:left="720"/>
    </w:pPr>
  </w:style>
  <w:style w:type="character" w:styleId="UnresolvedMention">
    <w:name w:val="Unresolved Mention"/>
    <w:uiPriority w:val="99"/>
    <w:semiHidden/>
    <w:unhideWhenUsed/>
    <w:rsid w:val="0061539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811030">
      <w:bodyDiv w:val="1"/>
      <w:marLeft w:val="0"/>
      <w:marRight w:val="0"/>
      <w:marTop w:val="0"/>
      <w:marBottom w:val="0"/>
      <w:divBdr>
        <w:top w:val="none" w:sz="0" w:space="0" w:color="auto"/>
        <w:left w:val="none" w:sz="0" w:space="0" w:color="auto"/>
        <w:bottom w:val="none" w:sz="0" w:space="0" w:color="auto"/>
        <w:right w:val="none" w:sz="0" w:space="0" w:color="auto"/>
      </w:divBdr>
    </w:div>
    <w:div w:id="872770255">
      <w:bodyDiv w:val="1"/>
      <w:marLeft w:val="0"/>
      <w:marRight w:val="0"/>
      <w:marTop w:val="0"/>
      <w:marBottom w:val="0"/>
      <w:divBdr>
        <w:top w:val="none" w:sz="0" w:space="0" w:color="auto"/>
        <w:left w:val="none" w:sz="0" w:space="0" w:color="auto"/>
        <w:bottom w:val="none" w:sz="0" w:space="0" w:color="auto"/>
        <w:right w:val="none" w:sz="0" w:space="0" w:color="auto"/>
      </w:divBdr>
    </w:div>
    <w:div w:id="1176115055">
      <w:bodyDiv w:val="1"/>
      <w:marLeft w:val="0"/>
      <w:marRight w:val="0"/>
      <w:marTop w:val="0"/>
      <w:marBottom w:val="0"/>
      <w:divBdr>
        <w:top w:val="none" w:sz="0" w:space="0" w:color="auto"/>
        <w:left w:val="none" w:sz="0" w:space="0" w:color="auto"/>
        <w:bottom w:val="none" w:sz="0" w:space="0" w:color="auto"/>
        <w:right w:val="none" w:sz="0" w:space="0" w:color="auto"/>
      </w:divBdr>
    </w:div>
    <w:div w:id="1222716114">
      <w:bodyDiv w:val="1"/>
      <w:marLeft w:val="0"/>
      <w:marRight w:val="0"/>
      <w:marTop w:val="0"/>
      <w:marBottom w:val="0"/>
      <w:divBdr>
        <w:top w:val="none" w:sz="0" w:space="0" w:color="auto"/>
        <w:left w:val="none" w:sz="0" w:space="0" w:color="auto"/>
        <w:bottom w:val="none" w:sz="0" w:space="0" w:color="auto"/>
        <w:right w:val="none" w:sz="0" w:space="0" w:color="auto"/>
      </w:divBdr>
    </w:div>
    <w:div w:id="2093356985">
      <w:bodyDiv w:val="1"/>
      <w:marLeft w:val="0"/>
      <w:marRight w:val="0"/>
      <w:marTop w:val="0"/>
      <w:marBottom w:val="0"/>
      <w:divBdr>
        <w:top w:val="none" w:sz="0" w:space="0" w:color="auto"/>
        <w:left w:val="none" w:sz="0" w:space="0" w:color="auto"/>
        <w:bottom w:val="none" w:sz="0" w:space="0" w:color="auto"/>
        <w:right w:val="none" w:sz="0" w:space="0" w:color="auto"/>
      </w:divBdr>
    </w:div>
    <w:div w:id="2103405444">
      <w:bodyDiv w:val="1"/>
      <w:marLeft w:val="0"/>
      <w:marRight w:val="0"/>
      <w:marTop w:val="0"/>
      <w:marBottom w:val="0"/>
      <w:divBdr>
        <w:top w:val="none" w:sz="0" w:space="0" w:color="auto"/>
        <w:left w:val="none" w:sz="0" w:space="0" w:color="auto"/>
        <w:bottom w:val="none" w:sz="0" w:space="0" w:color="auto"/>
        <w:right w:val="none" w:sz="0" w:space="0" w:color="auto"/>
      </w:divBdr>
      <w:divsChild>
        <w:div w:id="505635893">
          <w:marLeft w:val="0"/>
          <w:marRight w:val="0"/>
          <w:marTop w:val="0"/>
          <w:marBottom w:val="0"/>
          <w:divBdr>
            <w:top w:val="none" w:sz="0" w:space="0" w:color="auto"/>
            <w:left w:val="none" w:sz="0" w:space="0" w:color="auto"/>
            <w:bottom w:val="none" w:sz="0" w:space="0" w:color="auto"/>
            <w:right w:val="none" w:sz="0" w:space="0" w:color="auto"/>
          </w:divBdr>
          <w:divsChild>
            <w:div w:id="2109427288">
              <w:marLeft w:val="0"/>
              <w:marRight w:val="0"/>
              <w:marTop w:val="0"/>
              <w:marBottom w:val="0"/>
              <w:divBdr>
                <w:top w:val="none" w:sz="0" w:space="0" w:color="auto"/>
                <w:left w:val="none" w:sz="0" w:space="0" w:color="auto"/>
                <w:bottom w:val="none" w:sz="0" w:space="0" w:color="auto"/>
                <w:right w:val="none" w:sz="0" w:space="0" w:color="auto"/>
              </w:divBdr>
              <w:divsChild>
                <w:div w:id="2635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4018">
      <w:bodyDiv w:val="1"/>
      <w:marLeft w:val="0"/>
      <w:marRight w:val="0"/>
      <w:marTop w:val="0"/>
      <w:marBottom w:val="0"/>
      <w:divBdr>
        <w:top w:val="none" w:sz="0" w:space="0" w:color="auto"/>
        <w:left w:val="none" w:sz="0" w:space="0" w:color="auto"/>
        <w:bottom w:val="none" w:sz="0" w:space="0" w:color="auto"/>
        <w:right w:val="none" w:sz="0" w:space="0" w:color="auto"/>
      </w:divBdr>
    </w:div>
    <w:div w:id="2139251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source.org/licenses/MIT" TargetMode="External"/><Relationship Id="rId21" Type="http://schemas.openxmlformats.org/officeDocument/2006/relationships/hyperlink" Target="http://www.orbiter-forum.com/member.php?u=471"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https://orbiter-forum.com/forumdisplay.php?f=51" TargetMode="External"/><Relationship Id="rId89" Type="http://schemas.openxmlformats.org/officeDocument/2006/relationships/image" Target="media/image42.png"/><Relationship Id="rId16" Type="http://schemas.openxmlformats.org/officeDocument/2006/relationships/image" Target="media/image3.png"/><Relationship Id="rId11" Type="http://schemas.openxmlformats.org/officeDocument/2006/relationships/hyperlink" Target="https://www.alteaaerospace.com/index-4.html" TargetMode="External"/><Relationship Id="rId32" Type="http://schemas.openxmlformats.org/officeDocument/2006/relationships/hyperlink" Target="http://www.dougsorbiterpage.com" TargetMode="External"/><Relationship Id="rId37" Type="http://schemas.openxmlformats.org/officeDocument/2006/relationships/hyperlink" Target="http://www.alteaaerospace.com"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hyperlink" Target="http://www.alteaaerospace.com/" TargetMode="External"/><Relationship Id="rId27" Type="http://schemas.openxmlformats.org/officeDocument/2006/relationships/hyperlink" Target="http://www.sallybeaumont.com/"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hyperlink" Target="https://www.dougsorbiterpage.com/" TargetMode="External"/><Relationship Id="rId85" Type="http://schemas.openxmlformats.org/officeDocument/2006/relationships/hyperlink" Target="mailto:doug.beachy@outlook.com"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doug.beachy@outlook.com" TargetMode="External"/><Relationship Id="rId17" Type="http://schemas.openxmlformats.org/officeDocument/2006/relationships/hyperlink" Target="http://www0.cs.ucl.ac.uk/staff/M.Schweiger/" TargetMode="External"/><Relationship Id="rId25" Type="http://schemas.openxmlformats.org/officeDocument/2006/relationships/hyperlink" Target="https://www.alteaaerospace.com/" TargetMode="External"/><Relationship Id="rId33" Type="http://schemas.openxmlformats.org/officeDocument/2006/relationships/hyperlink" Target="http://www.alteaaerospace.com" TargetMode="External"/><Relationship Id="rId38" Type="http://schemas.openxmlformats.org/officeDocument/2006/relationships/hyperlink" Target="http://www.alteaaerospace.com/index-3.html"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http://www.gregburch.net/"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7.png"/><Relationship Id="rId83" Type="http://schemas.openxmlformats.org/officeDocument/2006/relationships/hyperlink" Target="https://www.dougsorbiterpage.com/" TargetMode="External"/><Relationship Id="rId88" Type="http://schemas.openxmlformats.org/officeDocument/2006/relationships/hyperlink" Target="http://www.orbiter-forum.com/member.php?u=104"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allybeaumont.com/" TargetMode="External"/><Relationship Id="rId23" Type="http://schemas.openxmlformats.org/officeDocument/2006/relationships/hyperlink" Target="https://www.gnu.org/licenses/" TargetMode="External"/><Relationship Id="rId28" Type="http://schemas.openxmlformats.org/officeDocument/2006/relationships/hyperlink" Target="http://www.sallybeaumont.com/" TargetMode="External"/><Relationship Id="rId36" Type="http://schemas.openxmlformats.org/officeDocument/2006/relationships/hyperlink" Target="http://www.dougsorbiterpage.com"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yperlink" Target="https://www.gnu.org/licenses/" TargetMode="External"/><Relationship Id="rId31" Type="http://schemas.openxmlformats.org/officeDocument/2006/relationships/hyperlink" Target="https://www.orbiter-forum.com/resources/orbiter-2024.5634/"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jpeg"/><Relationship Id="rId73" Type="http://schemas.openxmlformats.org/officeDocument/2006/relationships/hyperlink" Target="https://www.alteaaerospace.com/index-4.html" TargetMode="External"/><Relationship Id="rId78" Type="http://schemas.openxmlformats.org/officeDocument/2006/relationships/image" Target="media/image40.png"/><Relationship Id="rId81" Type="http://schemas.openxmlformats.org/officeDocument/2006/relationships/hyperlink" Target="mailto:doug.beachy@outlook.com" TargetMode="External"/><Relationship Id="rId86" Type="http://schemas.openxmlformats.org/officeDocument/2006/relationships/hyperlink" Target="https://orbiter-forum.com/forumdisplay.php?f=5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orbiter-forum.com/member.php?u=4637" TargetMode="External"/><Relationship Id="rId18" Type="http://schemas.openxmlformats.org/officeDocument/2006/relationships/hyperlink" Target="http://orbit.medphys.ucl.ac.uk/orbit.html" TargetMode="External"/><Relationship Id="rId39" Type="http://schemas.openxmlformats.org/officeDocument/2006/relationships/hyperlink" Target="https://joytokey.net/en/" TargetMode="External"/><Relationship Id="rId34" Type="http://schemas.openxmlformats.org/officeDocument/2006/relationships/hyperlink" Target="http://www.alteaaerospace.com"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joytokey.net/en/" TargetMode="External"/><Relationship Id="rId24" Type="http://schemas.openxmlformats.org/officeDocument/2006/relationships/hyperlink" Target="https://www.gnu.org/licenses/" TargetMode="External"/><Relationship Id="rId40" Type="http://schemas.openxmlformats.org/officeDocument/2006/relationships/hyperlink" Target="https://joytokey.net/en/"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hyperlink" Target="http://orbiter-forum.com/" TargetMode="External"/><Relationship Id="rId61" Type="http://schemas.openxmlformats.org/officeDocument/2006/relationships/image" Target="media/image24.png"/><Relationship Id="rId82" Type="http://schemas.openxmlformats.org/officeDocument/2006/relationships/hyperlink" Target="https://www.dougsorbiterpage.com/" TargetMode="External"/><Relationship Id="rId19" Type="http://schemas.openxmlformats.org/officeDocument/2006/relationships/hyperlink" Target="http://www.orbiter-forum.com/member.php?u=15" TargetMode="External"/><Relationship Id="rId14" Type="http://schemas.openxmlformats.org/officeDocument/2006/relationships/hyperlink" Target="http://orbiter-forum.com/member.php?u=5893" TargetMode="External"/><Relationship Id="rId30" Type="http://schemas.openxmlformats.org/officeDocument/2006/relationships/hyperlink" Target="https://joytokey.net/en/" TargetMode="External"/><Relationship Id="rId35" Type="http://schemas.openxmlformats.org/officeDocument/2006/relationships/hyperlink" Target="https://www.orbiter-forum.com/resources/orbiter-2024.5634/" TargetMode="External"/><Relationship Id="rId56" Type="http://schemas.openxmlformats.org/officeDocument/2006/relationships/image" Target="media/image19.png"/><Relationship Id="rId7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CA947-1741-41DD-84C2-1AA92CB6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118</Pages>
  <Words>20118</Words>
  <Characters>114673</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XRFlight Operations Manual</vt:lpstr>
    </vt:vector>
  </TitlesOfParts>
  <Company/>
  <LinksUpToDate>false</LinksUpToDate>
  <CharactersWithSpaces>134522</CharactersWithSpaces>
  <SharedDoc>false</SharedDoc>
  <HLinks>
    <vt:vector size="720" baseType="variant">
      <vt:variant>
        <vt:i4>4587590</vt:i4>
      </vt:variant>
      <vt:variant>
        <vt:i4>531</vt:i4>
      </vt:variant>
      <vt:variant>
        <vt:i4>0</vt:i4>
      </vt:variant>
      <vt:variant>
        <vt:i4>5</vt:i4>
      </vt:variant>
      <vt:variant>
        <vt:lpwstr>http://www.orbiter-forum.com/member.php?u=104</vt:lpwstr>
      </vt:variant>
      <vt:variant>
        <vt:lpwstr/>
      </vt:variant>
      <vt:variant>
        <vt:i4>5701633</vt:i4>
      </vt:variant>
      <vt:variant>
        <vt:i4>528</vt:i4>
      </vt:variant>
      <vt:variant>
        <vt:i4>0</vt:i4>
      </vt:variant>
      <vt:variant>
        <vt:i4>5</vt:i4>
      </vt:variant>
      <vt:variant>
        <vt:lpwstr>http://orbiter-forum.com/</vt:lpwstr>
      </vt:variant>
      <vt:variant>
        <vt:lpwstr/>
      </vt:variant>
      <vt:variant>
        <vt:i4>2293861</vt:i4>
      </vt:variant>
      <vt:variant>
        <vt:i4>525</vt:i4>
      </vt:variant>
      <vt:variant>
        <vt:i4>0</vt:i4>
      </vt:variant>
      <vt:variant>
        <vt:i4>5</vt:i4>
      </vt:variant>
      <vt:variant>
        <vt:lpwstr>http://orbiter-forum.com/forumdisplay.php?f=51</vt:lpwstr>
      </vt:variant>
      <vt:variant>
        <vt:lpwstr/>
      </vt:variant>
      <vt:variant>
        <vt:i4>393261</vt:i4>
      </vt:variant>
      <vt:variant>
        <vt:i4>522</vt:i4>
      </vt:variant>
      <vt:variant>
        <vt:i4>0</vt:i4>
      </vt:variant>
      <vt:variant>
        <vt:i4>5</vt:i4>
      </vt:variant>
      <vt:variant>
        <vt:lpwstr>mailto:dbeachy@speakeasy.net</vt:lpwstr>
      </vt:variant>
      <vt:variant>
        <vt:lpwstr/>
      </vt:variant>
      <vt:variant>
        <vt:i4>2293861</vt:i4>
      </vt:variant>
      <vt:variant>
        <vt:i4>519</vt:i4>
      </vt:variant>
      <vt:variant>
        <vt:i4>0</vt:i4>
      </vt:variant>
      <vt:variant>
        <vt:i4>5</vt:i4>
      </vt:variant>
      <vt:variant>
        <vt:lpwstr>http://orbiter-forum.com/forumdisplay.php?f=51</vt:lpwstr>
      </vt:variant>
      <vt:variant>
        <vt:lpwstr/>
      </vt:variant>
      <vt:variant>
        <vt:i4>5111897</vt:i4>
      </vt:variant>
      <vt:variant>
        <vt:i4>516</vt:i4>
      </vt:variant>
      <vt:variant>
        <vt:i4>0</vt:i4>
      </vt:variant>
      <vt:variant>
        <vt:i4>5</vt:i4>
      </vt:variant>
      <vt:variant>
        <vt:lpwstr>http://www.dougsorbiterpage.com/</vt:lpwstr>
      </vt:variant>
      <vt:variant>
        <vt:lpwstr/>
      </vt:variant>
      <vt:variant>
        <vt:i4>5111897</vt:i4>
      </vt:variant>
      <vt:variant>
        <vt:i4>513</vt:i4>
      </vt:variant>
      <vt:variant>
        <vt:i4>0</vt:i4>
      </vt:variant>
      <vt:variant>
        <vt:i4>5</vt:i4>
      </vt:variant>
      <vt:variant>
        <vt:lpwstr>http://www.dougsorbiterpage.com/</vt:lpwstr>
      </vt:variant>
      <vt:variant>
        <vt:lpwstr/>
      </vt:variant>
      <vt:variant>
        <vt:i4>393261</vt:i4>
      </vt:variant>
      <vt:variant>
        <vt:i4>510</vt:i4>
      </vt:variant>
      <vt:variant>
        <vt:i4>0</vt:i4>
      </vt:variant>
      <vt:variant>
        <vt:i4>5</vt:i4>
      </vt:variant>
      <vt:variant>
        <vt:lpwstr>mailto:dbeachy@speakeasy.net</vt:lpwstr>
      </vt:variant>
      <vt:variant>
        <vt:lpwstr/>
      </vt:variant>
      <vt:variant>
        <vt:i4>5111897</vt:i4>
      </vt:variant>
      <vt:variant>
        <vt:i4>507</vt:i4>
      </vt:variant>
      <vt:variant>
        <vt:i4>0</vt:i4>
      </vt:variant>
      <vt:variant>
        <vt:i4>5</vt:i4>
      </vt:variant>
      <vt:variant>
        <vt:lpwstr>http://www.dougsorbiterpage.com/</vt:lpwstr>
      </vt:variant>
      <vt:variant>
        <vt:lpwstr/>
      </vt:variant>
      <vt:variant>
        <vt:i4>3670135</vt:i4>
      </vt:variant>
      <vt:variant>
        <vt:i4>504</vt:i4>
      </vt:variant>
      <vt:variant>
        <vt:i4>0</vt:i4>
      </vt:variant>
      <vt:variant>
        <vt:i4>5</vt:i4>
      </vt:variant>
      <vt:variant>
        <vt:lpwstr>http://www.alteaaerospace.com/index-4.html</vt:lpwstr>
      </vt:variant>
      <vt:variant>
        <vt:lpwstr/>
      </vt:variant>
      <vt:variant>
        <vt:i4>4915224</vt:i4>
      </vt:variant>
      <vt:variant>
        <vt:i4>501</vt:i4>
      </vt:variant>
      <vt:variant>
        <vt:i4>0</vt:i4>
      </vt:variant>
      <vt:variant>
        <vt:i4>5</vt:i4>
      </vt:variant>
      <vt:variant>
        <vt:lpwstr>http://www.gregburch.net/</vt:lpwstr>
      </vt:variant>
      <vt:variant>
        <vt:lpwstr/>
      </vt:variant>
      <vt:variant>
        <vt:i4>4194376</vt:i4>
      </vt:variant>
      <vt:variant>
        <vt:i4>498</vt:i4>
      </vt:variant>
      <vt:variant>
        <vt:i4>0</vt:i4>
      </vt:variant>
      <vt:variant>
        <vt:i4>5</vt:i4>
      </vt:variant>
      <vt:variant>
        <vt:lpwstr>http://orbiter.dansteph.com/</vt:lpwstr>
      </vt:variant>
      <vt:variant>
        <vt:lpwstr/>
      </vt:variant>
      <vt:variant>
        <vt:i4>5177437</vt:i4>
      </vt:variant>
      <vt:variant>
        <vt:i4>495</vt:i4>
      </vt:variant>
      <vt:variant>
        <vt:i4>0</vt:i4>
      </vt:variant>
      <vt:variant>
        <vt:i4>5</vt:i4>
      </vt:variant>
      <vt:variant>
        <vt:lpwstr>http://www.alteaaerospace.com/ccount/click.php?id=10</vt:lpwstr>
      </vt:variant>
      <vt:variant>
        <vt:lpwstr/>
      </vt:variant>
      <vt:variant>
        <vt:i4>4456477</vt:i4>
      </vt:variant>
      <vt:variant>
        <vt:i4>492</vt:i4>
      </vt:variant>
      <vt:variant>
        <vt:i4>0</vt:i4>
      </vt:variant>
      <vt:variant>
        <vt:i4>5</vt:i4>
      </vt:variant>
      <vt:variant>
        <vt:lpwstr>http://www.electracode.com/4/joy2key/JoyToKey English Version.htm</vt:lpwstr>
      </vt:variant>
      <vt:variant>
        <vt:lpwstr/>
      </vt:variant>
      <vt:variant>
        <vt:i4>4456477</vt:i4>
      </vt:variant>
      <vt:variant>
        <vt:i4>489</vt:i4>
      </vt:variant>
      <vt:variant>
        <vt:i4>0</vt:i4>
      </vt:variant>
      <vt:variant>
        <vt:i4>5</vt:i4>
      </vt:variant>
      <vt:variant>
        <vt:lpwstr>http://www.electracode.com/4/joy2key/JoyToKey English Version.htm</vt:lpwstr>
      </vt:variant>
      <vt:variant>
        <vt:lpwstr/>
      </vt:variant>
      <vt:variant>
        <vt:i4>5177437</vt:i4>
      </vt:variant>
      <vt:variant>
        <vt:i4>486</vt:i4>
      </vt:variant>
      <vt:variant>
        <vt:i4>0</vt:i4>
      </vt:variant>
      <vt:variant>
        <vt:i4>5</vt:i4>
      </vt:variant>
      <vt:variant>
        <vt:lpwstr>http://www.alteaaerospace.com/ccount/click.php?id=10</vt:lpwstr>
      </vt:variant>
      <vt:variant>
        <vt:lpwstr/>
      </vt:variant>
      <vt:variant>
        <vt:i4>3670128</vt:i4>
      </vt:variant>
      <vt:variant>
        <vt:i4>481</vt:i4>
      </vt:variant>
      <vt:variant>
        <vt:i4>0</vt:i4>
      </vt:variant>
      <vt:variant>
        <vt:i4>5</vt:i4>
      </vt:variant>
      <vt:variant>
        <vt:lpwstr>http://www.alteaaerospace.com/index-3.html</vt:lpwstr>
      </vt:variant>
      <vt:variant>
        <vt:lpwstr/>
      </vt:variant>
      <vt:variant>
        <vt:i4>2621491</vt:i4>
      </vt:variant>
      <vt:variant>
        <vt:i4>479</vt:i4>
      </vt:variant>
      <vt:variant>
        <vt:i4>0</vt:i4>
      </vt:variant>
      <vt:variant>
        <vt:i4>5</vt:i4>
      </vt:variant>
      <vt:variant>
        <vt:lpwstr>http://www.alteaaerospace.com/</vt:lpwstr>
      </vt:variant>
      <vt:variant>
        <vt:lpwstr/>
      </vt:variant>
      <vt:variant>
        <vt:i4>5111897</vt:i4>
      </vt:variant>
      <vt:variant>
        <vt:i4>477</vt:i4>
      </vt:variant>
      <vt:variant>
        <vt:i4>0</vt:i4>
      </vt:variant>
      <vt:variant>
        <vt:i4>5</vt:i4>
      </vt:variant>
      <vt:variant>
        <vt:lpwstr>http://www.dougsorbiterpage.com/</vt:lpwstr>
      </vt:variant>
      <vt:variant>
        <vt:lpwstr/>
      </vt:variant>
      <vt:variant>
        <vt:i4>3670128</vt:i4>
      </vt:variant>
      <vt:variant>
        <vt:i4>472</vt:i4>
      </vt:variant>
      <vt:variant>
        <vt:i4>0</vt:i4>
      </vt:variant>
      <vt:variant>
        <vt:i4>5</vt:i4>
      </vt:variant>
      <vt:variant>
        <vt:lpwstr>http://www.alteaaerospace.com/index-3.html</vt:lpwstr>
      </vt:variant>
      <vt:variant>
        <vt:lpwstr/>
      </vt:variant>
      <vt:variant>
        <vt:i4>2621491</vt:i4>
      </vt:variant>
      <vt:variant>
        <vt:i4>470</vt:i4>
      </vt:variant>
      <vt:variant>
        <vt:i4>0</vt:i4>
      </vt:variant>
      <vt:variant>
        <vt:i4>5</vt:i4>
      </vt:variant>
      <vt:variant>
        <vt:lpwstr>http://www.alteaaerospace.com/</vt:lpwstr>
      </vt:variant>
      <vt:variant>
        <vt:lpwstr/>
      </vt:variant>
      <vt:variant>
        <vt:i4>5111897</vt:i4>
      </vt:variant>
      <vt:variant>
        <vt:i4>468</vt:i4>
      </vt:variant>
      <vt:variant>
        <vt:i4>0</vt:i4>
      </vt:variant>
      <vt:variant>
        <vt:i4>5</vt:i4>
      </vt:variant>
      <vt:variant>
        <vt:lpwstr>http://www.dougsorbiterpage.com/</vt:lpwstr>
      </vt:variant>
      <vt:variant>
        <vt:lpwstr/>
      </vt:variant>
      <vt:variant>
        <vt:i4>3670128</vt:i4>
      </vt:variant>
      <vt:variant>
        <vt:i4>463</vt:i4>
      </vt:variant>
      <vt:variant>
        <vt:i4>0</vt:i4>
      </vt:variant>
      <vt:variant>
        <vt:i4>5</vt:i4>
      </vt:variant>
      <vt:variant>
        <vt:lpwstr>http://www.alteaaerospace.com/index-3.html</vt:lpwstr>
      </vt:variant>
      <vt:variant>
        <vt:lpwstr/>
      </vt:variant>
      <vt:variant>
        <vt:i4>2621491</vt:i4>
      </vt:variant>
      <vt:variant>
        <vt:i4>461</vt:i4>
      </vt:variant>
      <vt:variant>
        <vt:i4>0</vt:i4>
      </vt:variant>
      <vt:variant>
        <vt:i4>5</vt:i4>
      </vt:variant>
      <vt:variant>
        <vt:lpwstr>http://www.alteaaerospace.com/</vt:lpwstr>
      </vt:variant>
      <vt:variant>
        <vt:lpwstr/>
      </vt:variant>
      <vt:variant>
        <vt:i4>5111897</vt:i4>
      </vt:variant>
      <vt:variant>
        <vt:i4>459</vt:i4>
      </vt:variant>
      <vt:variant>
        <vt:i4>0</vt:i4>
      </vt:variant>
      <vt:variant>
        <vt:i4>5</vt:i4>
      </vt:variant>
      <vt:variant>
        <vt:lpwstr>http://www.dougsorbiterpage.com/</vt:lpwstr>
      </vt:variant>
      <vt:variant>
        <vt:lpwstr/>
      </vt:variant>
      <vt:variant>
        <vt:i4>8192037</vt:i4>
      </vt:variant>
      <vt:variant>
        <vt:i4>456</vt:i4>
      </vt:variant>
      <vt:variant>
        <vt:i4>0</vt:i4>
      </vt:variant>
      <vt:variant>
        <vt:i4>5</vt:i4>
      </vt:variant>
      <vt:variant>
        <vt:lpwstr>http://orbit.medphys.ucl.ac.uk/</vt:lpwstr>
      </vt:variant>
      <vt:variant>
        <vt:lpwstr/>
      </vt:variant>
      <vt:variant>
        <vt:i4>2621491</vt:i4>
      </vt:variant>
      <vt:variant>
        <vt:i4>451</vt:i4>
      </vt:variant>
      <vt:variant>
        <vt:i4>0</vt:i4>
      </vt:variant>
      <vt:variant>
        <vt:i4>5</vt:i4>
      </vt:variant>
      <vt:variant>
        <vt:lpwstr>http://www.alteaaerospace.com/</vt:lpwstr>
      </vt:variant>
      <vt:variant>
        <vt:lpwstr/>
      </vt:variant>
      <vt:variant>
        <vt:i4>2621491</vt:i4>
      </vt:variant>
      <vt:variant>
        <vt:i4>449</vt:i4>
      </vt:variant>
      <vt:variant>
        <vt:i4>0</vt:i4>
      </vt:variant>
      <vt:variant>
        <vt:i4>5</vt:i4>
      </vt:variant>
      <vt:variant>
        <vt:lpwstr>http://www.alteaaerospace.com/</vt:lpwstr>
      </vt:variant>
      <vt:variant>
        <vt:lpwstr/>
      </vt:variant>
      <vt:variant>
        <vt:i4>5111897</vt:i4>
      </vt:variant>
      <vt:variant>
        <vt:i4>447</vt:i4>
      </vt:variant>
      <vt:variant>
        <vt:i4>0</vt:i4>
      </vt:variant>
      <vt:variant>
        <vt:i4>5</vt:i4>
      </vt:variant>
      <vt:variant>
        <vt:lpwstr>http://www.dougsorbiterpage.com/</vt:lpwstr>
      </vt:variant>
      <vt:variant>
        <vt:lpwstr/>
      </vt:variant>
      <vt:variant>
        <vt:i4>2621491</vt:i4>
      </vt:variant>
      <vt:variant>
        <vt:i4>442</vt:i4>
      </vt:variant>
      <vt:variant>
        <vt:i4>0</vt:i4>
      </vt:variant>
      <vt:variant>
        <vt:i4>5</vt:i4>
      </vt:variant>
      <vt:variant>
        <vt:lpwstr>http://www.alteaaerospace.com/</vt:lpwstr>
      </vt:variant>
      <vt:variant>
        <vt:lpwstr/>
      </vt:variant>
      <vt:variant>
        <vt:i4>2621491</vt:i4>
      </vt:variant>
      <vt:variant>
        <vt:i4>440</vt:i4>
      </vt:variant>
      <vt:variant>
        <vt:i4>0</vt:i4>
      </vt:variant>
      <vt:variant>
        <vt:i4>5</vt:i4>
      </vt:variant>
      <vt:variant>
        <vt:lpwstr>http://www.alteaaerospace.com/</vt:lpwstr>
      </vt:variant>
      <vt:variant>
        <vt:lpwstr/>
      </vt:variant>
      <vt:variant>
        <vt:i4>5111897</vt:i4>
      </vt:variant>
      <vt:variant>
        <vt:i4>438</vt:i4>
      </vt:variant>
      <vt:variant>
        <vt:i4>0</vt:i4>
      </vt:variant>
      <vt:variant>
        <vt:i4>5</vt:i4>
      </vt:variant>
      <vt:variant>
        <vt:lpwstr>http://www.dougsorbiterpage.com/</vt:lpwstr>
      </vt:variant>
      <vt:variant>
        <vt:lpwstr/>
      </vt:variant>
      <vt:variant>
        <vt:i4>2752545</vt:i4>
      </vt:variant>
      <vt:variant>
        <vt:i4>435</vt:i4>
      </vt:variant>
      <vt:variant>
        <vt:i4>0</vt:i4>
      </vt:variant>
      <vt:variant>
        <vt:i4>5</vt:i4>
      </vt:variant>
      <vt:variant>
        <vt:lpwstr>http://www.jsc.nasa.gov/Bios/htmlbios/payette.html</vt:lpwstr>
      </vt:variant>
      <vt:variant>
        <vt:lpwstr/>
      </vt:variant>
      <vt:variant>
        <vt:i4>5177437</vt:i4>
      </vt:variant>
      <vt:variant>
        <vt:i4>432</vt:i4>
      </vt:variant>
      <vt:variant>
        <vt:i4>0</vt:i4>
      </vt:variant>
      <vt:variant>
        <vt:i4>5</vt:i4>
      </vt:variant>
      <vt:variant>
        <vt:lpwstr>http://www.alteaaerospace.com/ccount/click.php?id=10</vt:lpwstr>
      </vt:variant>
      <vt:variant>
        <vt:lpwstr/>
      </vt:variant>
      <vt:variant>
        <vt:i4>2621491</vt:i4>
      </vt:variant>
      <vt:variant>
        <vt:i4>427</vt:i4>
      </vt:variant>
      <vt:variant>
        <vt:i4>0</vt:i4>
      </vt:variant>
      <vt:variant>
        <vt:i4>5</vt:i4>
      </vt:variant>
      <vt:variant>
        <vt:lpwstr>http://www.alteaaerospace.com/</vt:lpwstr>
      </vt:variant>
      <vt:variant>
        <vt:lpwstr/>
      </vt:variant>
      <vt:variant>
        <vt:i4>2621491</vt:i4>
      </vt:variant>
      <vt:variant>
        <vt:i4>425</vt:i4>
      </vt:variant>
      <vt:variant>
        <vt:i4>0</vt:i4>
      </vt:variant>
      <vt:variant>
        <vt:i4>5</vt:i4>
      </vt:variant>
      <vt:variant>
        <vt:lpwstr>http://www.alteaaerospace.com/</vt:lpwstr>
      </vt:variant>
      <vt:variant>
        <vt:lpwstr/>
      </vt:variant>
      <vt:variant>
        <vt:i4>5111897</vt:i4>
      </vt:variant>
      <vt:variant>
        <vt:i4>423</vt:i4>
      </vt:variant>
      <vt:variant>
        <vt:i4>0</vt:i4>
      </vt:variant>
      <vt:variant>
        <vt:i4>5</vt:i4>
      </vt:variant>
      <vt:variant>
        <vt:lpwstr>http://www.dougsorbiterpage.com/</vt:lpwstr>
      </vt:variant>
      <vt:variant>
        <vt:lpwstr/>
      </vt:variant>
      <vt:variant>
        <vt:i4>2621491</vt:i4>
      </vt:variant>
      <vt:variant>
        <vt:i4>418</vt:i4>
      </vt:variant>
      <vt:variant>
        <vt:i4>0</vt:i4>
      </vt:variant>
      <vt:variant>
        <vt:i4>5</vt:i4>
      </vt:variant>
      <vt:variant>
        <vt:lpwstr>http://www.alteaaerospace.com/</vt:lpwstr>
      </vt:variant>
      <vt:variant>
        <vt:lpwstr/>
      </vt:variant>
      <vt:variant>
        <vt:i4>2621491</vt:i4>
      </vt:variant>
      <vt:variant>
        <vt:i4>416</vt:i4>
      </vt:variant>
      <vt:variant>
        <vt:i4>0</vt:i4>
      </vt:variant>
      <vt:variant>
        <vt:i4>5</vt:i4>
      </vt:variant>
      <vt:variant>
        <vt:lpwstr>http://www.alteaaerospace.com/</vt:lpwstr>
      </vt:variant>
      <vt:variant>
        <vt:lpwstr/>
      </vt:variant>
      <vt:variant>
        <vt:i4>5111897</vt:i4>
      </vt:variant>
      <vt:variant>
        <vt:i4>414</vt:i4>
      </vt:variant>
      <vt:variant>
        <vt:i4>0</vt:i4>
      </vt:variant>
      <vt:variant>
        <vt:i4>5</vt:i4>
      </vt:variant>
      <vt:variant>
        <vt:lpwstr>http://www.dougsorbiterpage.com/</vt:lpwstr>
      </vt:variant>
      <vt:variant>
        <vt:lpwstr/>
      </vt:variant>
      <vt:variant>
        <vt:i4>8192037</vt:i4>
      </vt:variant>
      <vt:variant>
        <vt:i4>411</vt:i4>
      </vt:variant>
      <vt:variant>
        <vt:i4>0</vt:i4>
      </vt:variant>
      <vt:variant>
        <vt:i4>5</vt:i4>
      </vt:variant>
      <vt:variant>
        <vt:lpwstr>http://orbit.medphys.ucl.ac.uk/</vt:lpwstr>
      </vt:variant>
      <vt:variant>
        <vt:lpwstr/>
      </vt:variant>
      <vt:variant>
        <vt:i4>4915224</vt:i4>
      </vt:variant>
      <vt:variant>
        <vt:i4>408</vt:i4>
      </vt:variant>
      <vt:variant>
        <vt:i4>0</vt:i4>
      </vt:variant>
      <vt:variant>
        <vt:i4>5</vt:i4>
      </vt:variant>
      <vt:variant>
        <vt:lpwstr>http://www.gregburch.net/</vt:lpwstr>
      </vt:variant>
      <vt:variant>
        <vt:lpwstr/>
      </vt:variant>
      <vt:variant>
        <vt:i4>4194376</vt:i4>
      </vt:variant>
      <vt:variant>
        <vt:i4>405</vt:i4>
      </vt:variant>
      <vt:variant>
        <vt:i4>0</vt:i4>
      </vt:variant>
      <vt:variant>
        <vt:i4>5</vt:i4>
      </vt:variant>
      <vt:variant>
        <vt:lpwstr>http://orbiter.dansteph.com/</vt:lpwstr>
      </vt:variant>
      <vt:variant>
        <vt:lpwstr/>
      </vt:variant>
      <vt:variant>
        <vt:i4>4456477</vt:i4>
      </vt:variant>
      <vt:variant>
        <vt:i4>402</vt:i4>
      </vt:variant>
      <vt:variant>
        <vt:i4>0</vt:i4>
      </vt:variant>
      <vt:variant>
        <vt:i4>5</vt:i4>
      </vt:variant>
      <vt:variant>
        <vt:lpwstr>http://www.electracode.com/4/joy2key/JoyToKey English Version.htm</vt:lpwstr>
      </vt:variant>
      <vt:variant>
        <vt:lpwstr/>
      </vt:variant>
      <vt:variant>
        <vt:i4>4456477</vt:i4>
      </vt:variant>
      <vt:variant>
        <vt:i4>399</vt:i4>
      </vt:variant>
      <vt:variant>
        <vt:i4>0</vt:i4>
      </vt:variant>
      <vt:variant>
        <vt:i4>5</vt:i4>
      </vt:variant>
      <vt:variant>
        <vt:lpwstr>http://www.electracode.com/4/joy2key/JoyToKey English Version.htm</vt:lpwstr>
      </vt:variant>
      <vt:variant>
        <vt:lpwstr/>
      </vt:variant>
      <vt:variant>
        <vt:i4>4718620</vt:i4>
      </vt:variant>
      <vt:variant>
        <vt:i4>396</vt:i4>
      </vt:variant>
      <vt:variant>
        <vt:i4>0</vt:i4>
      </vt:variant>
      <vt:variant>
        <vt:i4>5</vt:i4>
      </vt:variant>
      <vt:variant>
        <vt:lpwstr>http://www.sallybeaumont.com/</vt:lpwstr>
      </vt:variant>
      <vt:variant>
        <vt:lpwstr/>
      </vt:variant>
      <vt:variant>
        <vt:i4>4718620</vt:i4>
      </vt:variant>
      <vt:variant>
        <vt:i4>393</vt:i4>
      </vt:variant>
      <vt:variant>
        <vt:i4>0</vt:i4>
      </vt:variant>
      <vt:variant>
        <vt:i4>5</vt:i4>
      </vt:variant>
      <vt:variant>
        <vt:lpwstr>http://www.sallybeaumont.com/</vt:lpwstr>
      </vt:variant>
      <vt:variant>
        <vt:lpwstr/>
      </vt:variant>
      <vt:variant>
        <vt:i4>2621491</vt:i4>
      </vt:variant>
      <vt:variant>
        <vt:i4>389</vt:i4>
      </vt:variant>
      <vt:variant>
        <vt:i4>0</vt:i4>
      </vt:variant>
      <vt:variant>
        <vt:i4>5</vt:i4>
      </vt:variant>
      <vt:variant>
        <vt:lpwstr>http://www.alteaaerospace.com/</vt:lpwstr>
      </vt:variant>
      <vt:variant>
        <vt:lpwstr/>
      </vt:variant>
      <vt:variant>
        <vt:i4>2621491</vt:i4>
      </vt:variant>
      <vt:variant>
        <vt:i4>387</vt:i4>
      </vt:variant>
      <vt:variant>
        <vt:i4>0</vt:i4>
      </vt:variant>
      <vt:variant>
        <vt:i4>5</vt:i4>
      </vt:variant>
      <vt:variant>
        <vt:lpwstr>http://www.alteaaerospace.com/</vt:lpwstr>
      </vt:variant>
      <vt:variant>
        <vt:lpwstr/>
      </vt:variant>
      <vt:variant>
        <vt:i4>2621491</vt:i4>
      </vt:variant>
      <vt:variant>
        <vt:i4>384</vt:i4>
      </vt:variant>
      <vt:variant>
        <vt:i4>0</vt:i4>
      </vt:variant>
      <vt:variant>
        <vt:i4>5</vt:i4>
      </vt:variant>
      <vt:variant>
        <vt:lpwstr>http://www.alteaaerospace.com/</vt:lpwstr>
      </vt:variant>
      <vt:variant>
        <vt:lpwstr/>
      </vt:variant>
      <vt:variant>
        <vt:i4>4259907</vt:i4>
      </vt:variant>
      <vt:variant>
        <vt:i4>381</vt:i4>
      </vt:variant>
      <vt:variant>
        <vt:i4>0</vt:i4>
      </vt:variant>
      <vt:variant>
        <vt:i4>5</vt:i4>
      </vt:variant>
      <vt:variant>
        <vt:lpwstr>http://www.orbiter-forum.com/member.php?u=471</vt:lpwstr>
      </vt:variant>
      <vt:variant>
        <vt:lpwstr/>
      </vt:variant>
      <vt:variant>
        <vt:i4>4915224</vt:i4>
      </vt:variant>
      <vt:variant>
        <vt:i4>378</vt:i4>
      </vt:variant>
      <vt:variant>
        <vt:i4>0</vt:i4>
      </vt:variant>
      <vt:variant>
        <vt:i4>5</vt:i4>
      </vt:variant>
      <vt:variant>
        <vt:lpwstr>http://www.gregburch.net/</vt:lpwstr>
      </vt:variant>
      <vt:variant>
        <vt:lpwstr/>
      </vt:variant>
      <vt:variant>
        <vt:i4>4194376</vt:i4>
      </vt:variant>
      <vt:variant>
        <vt:i4>375</vt:i4>
      </vt:variant>
      <vt:variant>
        <vt:i4>0</vt:i4>
      </vt:variant>
      <vt:variant>
        <vt:i4>5</vt:i4>
      </vt:variant>
      <vt:variant>
        <vt:lpwstr>http://orbiter.dansteph.com/</vt:lpwstr>
      </vt:variant>
      <vt:variant>
        <vt:lpwstr/>
      </vt:variant>
      <vt:variant>
        <vt:i4>4390982</vt:i4>
      </vt:variant>
      <vt:variant>
        <vt:i4>372</vt:i4>
      </vt:variant>
      <vt:variant>
        <vt:i4>0</vt:i4>
      </vt:variant>
      <vt:variant>
        <vt:i4>5</vt:i4>
      </vt:variant>
      <vt:variant>
        <vt:lpwstr>http://www.orbiter-forum.com/member.php?u=15</vt:lpwstr>
      </vt:variant>
      <vt:variant>
        <vt:lpwstr/>
      </vt:variant>
      <vt:variant>
        <vt:i4>65611</vt:i4>
      </vt:variant>
      <vt:variant>
        <vt:i4>369</vt:i4>
      </vt:variant>
      <vt:variant>
        <vt:i4>0</vt:i4>
      </vt:variant>
      <vt:variant>
        <vt:i4>5</vt:i4>
      </vt:variant>
      <vt:variant>
        <vt:lpwstr>http://orbit.medphys.ucl.ac.uk/orbit.html</vt:lpwstr>
      </vt:variant>
      <vt:variant>
        <vt:lpwstr/>
      </vt:variant>
      <vt:variant>
        <vt:i4>3735676</vt:i4>
      </vt:variant>
      <vt:variant>
        <vt:i4>366</vt:i4>
      </vt:variant>
      <vt:variant>
        <vt:i4>0</vt:i4>
      </vt:variant>
      <vt:variant>
        <vt:i4>5</vt:i4>
      </vt:variant>
      <vt:variant>
        <vt:lpwstr>http://www0.cs.ucl.ac.uk/staff/M.Schweiger/</vt:lpwstr>
      </vt:variant>
      <vt:variant>
        <vt:lpwstr/>
      </vt:variant>
      <vt:variant>
        <vt:i4>4718620</vt:i4>
      </vt:variant>
      <vt:variant>
        <vt:i4>363</vt:i4>
      </vt:variant>
      <vt:variant>
        <vt:i4>0</vt:i4>
      </vt:variant>
      <vt:variant>
        <vt:i4>5</vt:i4>
      </vt:variant>
      <vt:variant>
        <vt:lpwstr>http://www.sallybeaumont.com/</vt:lpwstr>
      </vt:variant>
      <vt:variant>
        <vt:lpwstr/>
      </vt:variant>
      <vt:variant>
        <vt:i4>8192034</vt:i4>
      </vt:variant>
      <vt:variant>
        <vt:i4>360</vt:i4>
      </vt:variant>
      <vt:variant>
        <vt:i4>0</vt:i4>
      </vt:variant>
      <vt:variant>
        <vt:i4>5</vt:i4>
      </vt:variant>
      <vt:variant>
        <vt:lpwstr>http://orbiter-forum.com/member.php?u=5893</vt:lpwstr>
      </vt:variant>
      <vt:variant>
        <vt:lpwstr/>
      </vt:variant>
      <vt:variant>
        <vt:i4>7798825</vt:i4>
      </vt:variant>
      <vt:variant>
        <vt:i4>357</vt:i4>
      </vt:variant>
      <vt:variant>
        <vt:i4>0</vt:i4>
      </vt:variant>
      <vt:variant>
        <vt:i4>5</vt:i4>
      </vt:variant>
      <vt:variant>
        <vt:lpwstr>http://orbiter-forum.com/member.php?u=4637</vt:lpwstr>
      </vt:variant>
      <vt:variant>
        <vt:lpwstr/>
      </vt:variant>
      <vt:variant>
        <vt:i4>1769531</vt:i4>
      </vt:variant>
      <vt:variant>
        <vt:i4>350</vt:i4>
      </vt:variant>
      <vt:variant>
        <vt:i4>0</vt:i4>
      </vt:variant>
      <vt:variant>
        <vt:i4>5</vt:i4>
      </vt:variant>
      <vt:variant>
        <vt:lpwstr/>
      </vt:variant>
      <vt:variant>
        <vt:lpwstr>_Toc354950906</vt:lpwstr>
      </vt:variant>
      <vt:variant>
        <vt:i4>1769531</vt:i4>
      </vt:variant>
      <vt:variant>
        <vt:i4>344</vt:i4>
      </vt:variant>
      <vt:variant>
        <vt:i4>0</vt:i4>
      </vt:variant>
      <vt:variant>
        <vt:i4>5</vt:i4>
      </vt:variant>
      <vt:variant>
        <vt:lpwstr/>
      </vt:variant>
      <vt:variant>
        <vt:lpwstr>_Toc354950905</vt:lpwstr>
      </vt:variant>
      <vt:variant>
        <vt:i4>1769531</vt:i4>
      </vt:variant>
      <vt:variant>
        <vt:i4>338</vt:i4>
      </vt:variant>
      <vt:variant>
        <vt:i4>0</vt:i4>
      </vt:variant>
      <vt:variant>
        <vt:i4>5</vt:i4>
      </vt:variant>
      <vt:variant>
        <vt:lpwstr/>
      </vt:variant>
      <vt:variant>
        <vt:lpwstr>_Toc354950904</vt:lpwstr>
      </vt:variant>
      <vt:variant>
        <vt:i4>1769531</vt:i4>
      </vt:variant>
      <vt:variant>
        <vt:i4>332</vt:i4>
      </vt:variant>
      <vt:variant>
        <vt:i4>0</vt:i4>
      </vt:variant>
      <vt:variant>
        <vt:i4>5</vt:i4>
      </vt:variant>
      <vt:variant>
        <vt:lpwstr/>
      </vt:variant>
      <vt:variant>
        <vt:lpwstr>_Toc354950903</vt:lpwstr>
      </vt:variant>
      <vt:variant>
        <vt:i4>1769531</vt:i4>
      </vt:variant>
      <vt:variant>
        <vt:i4>326</vt:i4>
      </vt:variant>
      <vt:variant>
        <vt:i4>0</vt:i4>
      </vt:variant>
      <vt:variant>
        <vt:i4>5</vt:i4>
      </vt:variant>
      <vt:variant>
        <vt:lpwstr/>
      </vt:variant>
      <vt:variant>
        <vt:lpwstr>_Toc354950902</vt:lpwstr>
      </vt:variant>
      <vt:variant>
        <vt:i4>1769531</vt:i4>
      </vt:variant>
      <vt:variant>
        <vt:i4>320</vt:i4>
      </vt:variant>
      <vt:variant>
        <vt:i4>0</vt:i4>
      </vt:variant>
      <vt:variant>
        <vt:i4>5</vt:i4>
      </vt:variant>
      <vt:variant>
        <vt:lpwstr/>
      </vt:variant>
      <vt:variant>
        <vt:lpwstr>_Toc354950901</vt:lpwstr>
      </vt:variant>
      <vt:variant>
        <vt:i4>1769531</vt:i4>
      </vt:variant>
      <vt:variant>
        <vt:i4>314</vt:i4>
      </vt:variant>
      <vt:variant>
        <vt:i4>0</vt:i4>
      </vt:variant>
      <vt:variant>
        <vt:i4>5</vt:i4>
      </vt:variant>
      <vt:variant>
        <vt:lpwstr/>
      </vt:variant>
      <vt:variant>
        <vt:lpwstr>_Toc354950900</vt:lpwstr>
      </vt:variant>
      <vt:variant>
        <vt:i4>1179706</vt:i4>
      </vt:variant>
      <vt:variant>
        <vt:i4>308</vt:i4>
      </vt:variant>
      <vt:variant>
        <vt:i4>0</vt:i4>
      </vt:variant>
      <vt:variant>
        <vt:i4>5</vt:i4>
      </vt:variant>
      <vt:variant>
        <vt:lpwstr/>
      </vt:variant>
      <vt:variant>
        <vt:lpwstr>_Toc354950899</vt:lpwstr>
      </vt:variant>
      <vt:variant>
        <vt:i4>1179706</vt:i4>
      </vt:variant>
      <vt:variant>
        <vt:i4>302</vt:i4>
      </vt:variant>
      <vt:variant>
        <vt:i4>0</vt:i4>
      </vt:variant>
      <vt:variant>
        <vt:i4>5</vt:i4>
      </vt:variant>
      <vt:variant>
        <vt:lpwstr/>
      </vt:variant>
      <vt:variant>
        <vt:lpwstr>_Toc354950898</vt:lpwstr>
      </vt:variant>
      <vt:variant>
        <vt:i4>1179706</vt:i4>
      </vt:variant>
      <vt:variant>
        <vt:i4>296</vt:i4>
      </vt:variant>
      <vt:variant>
        <vt:i4>0</vt:i4>
      </vt:variant>
      <vt:variant>
        <vt:i4>5</vt:i4>
      </vt:variant>
      <vt:variant>
        <vt:lpwstr/>
      </vt:variant>
      <vt:variant>
        <vt:lpwstr>_Toc354950897</vt:lpwstr>
      </vt:variant>
      <vt:variant>
        <vt:i4>1179706</vt:i4>
      </vt:variant>
      <vt:variant>
        <vt:i4>290</vt:i4>
      </vt:variant>
      <vt:variant>
        <vt:i4>0</vt:i4>
      </vt:variant>
      <vt:variant>
        <vt:i4>5</vt:i4>
      </vt:variant>
      <vt:variant>
        <vt:lpwstr/>
      </vt:variant>
      <vt:variant>
        <vt:lpwstr>_Toc354950896</vt:lpwstr>
      </vt:variant>
      <vt:variant>
        <vt:i4>1179706</vt:i4>
      </vt:variant>
      <vt:variant>
        <vt:i4>284</vt:i4>
      </vt:variant>
      <vt:variant>
        <vt:i4>0</vt:i4>
      </vt:variant>
      <vt:variant>
        <vt:i4>5</vt:i4>
      </vt:variant>
      <vt:variant>
        <vt:lpwstr/>
      </vt:variant>
      <vt:variant>
        <vt:lpwstr>_Toc354950895</vt:lpwstr>
      </vt:variant>
      <vt:variant>
        <vt:i4>1179706</vt:i4>
      </vt:variant>
      <vt:variant>
        <vt:i4>278</vt:i4>
      </vt:variant>
      <vt:variant>
        <vt:i4>0</vt:i4>
      </vt:variant>
      <vt:variant>
        <vt:i4>5</vt:i4>
      </vt:variant>
      <vt:variant>
        <vt:lpwstr/>
      </vt:variant>
      <vt:variant>
        <vt:lpwstr>_Toc354950894</vt:lpwstr>
      </vt:variant>
      <vt:variant>
        <vt:i4>1179706</vt:i4>
      </vt:variant>
      <vt:variant>
        <vt:i4>272</vt:i4>
      </vt:variant>
      <vt:variant>
        <vt:i4>0</vt:i4>
      </vt:variant>
      <vt:variant>
        <vt:i4>5</vt:i4>
      </vt:variant>
      <vt:variant>
        <vt:lpwstr/>
      </vt:variant>
      <vt:variant>
        <vt:lpwstr>_Toc354950893</vt:lpwstr>
      </vt:variant>
      <vt:variant>
        <vt:i4>1179706</vt:i4>
      </vt:variant>
      <vt:variant>
        <vt:i4>266</vt:i4>
      </vt:variant>
      <vt:variant>
        <vt:i4>0</vt:i4>
      </vt:variant>
      <vt:variant>
        <vt:i4>5</vt:i4>
      </vt:variant>
      <vt:variant>
        <vt:lpwstr/>
      </vt:variant>
      <vt:variant>
        <vt:lpwstr>_Toc354950892</vt:lpwstr>
      </vt:variant>
      <vt:variant>
        <vt:i4>1179706</vt:i4>
      </vt:variant>
      <vt:variant>
        <vt:i4>260</vt:i4>
      </vt:variant>
      <vt:variant>
        <vt:i4>0</vt:i4>
      </vt:variant>
      <vt:variant>
        <vt:i4>5</vt:i4>
      </vt:variant>
      <vt:variant>
        <vt:lpwstr/>
      </vt:variant>
      <vt:variant>
        <vt:lpwstr>_Toc354950891</vt:lpwstr>
      </vt:variant>
      <vt:variant>
        <vt:i4>1179706</vt:i4>
      </vt:variant>
      <vt:variant>
        <vt:i4>254</vt:i4>
      </vt:variant>
      <vt:variant>
        <vt:i4>0</vt:i4>
      </vt:variant>
      <vt:variant>
        <vt:i4>5</vt:i4>
      </vt:variant>
      <vt:variant>
        <vt:lpwstr/>
      </vt:variant>
      <vt:variant>
        <vt:lpwstr>_Toc354950890</vt:lpwstr>
      </vt:variant>
      <vt:variant>
        <vt:i4>1245242</vt:i4>
      </vt:variant>
      <vt:variant>
        <vt:i4>248</vt:i4>
      </vt:variant>
      <vt:variant>
        <vt:i4>0</vt:i4>
      </vt:variant>
      <vt:variant>
        <vt:i4>5</vt:i4>
      </vt:variant>
      <vt:variant>
        <vt:lpwstr/>
      </vt:variant>
      <vt:variant>
        <vt:lpwstr>_Toc354950889</vt:lpwstr>
      </vt:variant>
      <vt:variant>
        <vt:i4>1245242</vt:i4>
      </vt:variant>
      <vt:variant>
        <vt:i4>242</vt:i4>
      </vt:variant>
      <vt:variant>
        <vt:i4>0</vt:i4>
      </vt:variant>
      <vt:variant>
        <vt:i4>5</vt:i4>
      </vt:variant>
      <vt:variant>
        <vt:lpwstr/>
      </vt:variant>
      <vt:variant>
        <vt:lpwstr>_Toc354950888</vt:lpwstr>
      </vt:variant>
      <vt:variant>
        <vt:i4>1245242</vt:i4>
      </vt:variant>
      <vt:variant>
        <vt:i4>236</vt:i4>
      </vt:variant>
      <vt:variant>
        <vt:i4>0</vt:i4>
      </vt:variant>
      <vt:variant>
        <vt:i4>5</vt:i4>
      </vt:variant>
      <vt:variant>
        <vt:lpwstr/>
      </vt:variant>
      <vt:variant>
        <vt:lpwstr>_Toc354950887</vt:lpwstr>
      </vt:variant>
      <vt:variant>
        <vt:i4>1245242</vt:i4>
      </vt:variant>
      <vt:variant>
        <vt:i4>230</vt:i4>
      </vt:variant>
      <vt:variant>
        <vt:i4>0</vt:i4>
      </vt:variant>
      <vt:variant>
        <vt:i4>5</vt:i4>
      </vt:variant>
      <vt:variant>
        <vt:lpwstr/>
      </vt:variant>
      <vt:variant>
        <vt:lpwstr>_Toc354950886</vt:lpwstr>
      </vt:variant>
      <vt:variant>
        <vt:i4>1245242</vt:i4>
      </vt:variant>
      <vt:variant>
        <vt:i4>224</vt:i4>
      </vt:variant>
      <vt:variant>
        <vt:i4>0</vt:i4>
      </vt:variant>
      <vt:variant>
        <vt:i4>5</vt:i4>
      </vt:variant>
      <vt:variant>
        <vt:lpwstr/>
      </vt:variant>
      <vt:variant>
        <vt:lpwstr>_Toc354950885</vt:lpwstr>
      </vt:variant>
      <vt:variant>
        <vt:i4>1245242</vt:i4>
      </vt:variant>
      <vt:variant>
        <vt:i4>218</vt:i4>
      </vt:variant>
      <vt:variant>
        <vt:i4>0</vt:i4>
      </vt:variant>
      <vt:variant>
        <vt:i4>5</vt:i4>
      </vt:variant>
      <vt:variant>
        <vt:lpwstr/>
      </vt:variant>
      <vt:variant>
        <vt:lpwstr>_Toc354950884</vt:lpwstr>
      </vt:variant>
      <vt:variant>
        <vt:i4>1245242</vt:i4>
      </vt:variant>
      <vt:variant>
        <vt:i4>212</vt:i4>
      </vt:variant>
      <vt:variant>
        <vt:i4>0</vt:i4>
      </vt:variant>
      <vt:variant>
        <vt:i4>5</vt:i4>
      </vt:variant>
      <vt:variant>
        <vt:lpwstr/>
      </vt:variant>
      <vt:variant>
        <vt:lpwstr>_Toc354950883</vt:lpwstr>
      </vt:variant>
      <vt:variant>
        <vt:i4>1245242</vt:i4>
      </vt:variant>
      <vt:variant>
        <vt:i4>206</vt:i4>
      </vt:variant>
      <vt:variant>
        <vt:i4>0</vt:i4>
      </vt:variant>
      <vt:variant>
        <vt:i4>5</vt:i4>
      </vt:variant>
      <vt:variant>
        <vt:lpwstr/>
      </vt:variant>
      <vt:variant>
        <vt:lpwstr>_Toc354950882</vt:lpwstr>
      </vt:variant>
      <vt:variant>
        <vt:i4>1245242</vt:i4>
      </vt:variant>
      <vt:variant>
        <vt:i4>200</vt:i4>
      </vt:variant>
      <vt:variant>
        <vt:i4>0</vt:i4>
      </vt:variant>
      <vt:variant>
        <vt:i4>5</vt:i4>
      </vt:variant>
      <vt:variant>
        <vt:lpwstr/>
      </vt:variant>
      <vt:variant>
        <vt:lpwstr>_Toc354950881</vt:lpwstr>
      </vt:variant>
      <vt:variant>
        <vt:i4>1245242</vt:i4>
      </vt:variant>
      <vt:variant>
        <vt:i4>194</vt:i4>
      </vt:variant>
      <vt:variant>
        <vt:i4>0</vt:i4>
      </vt:variant>
      <vt:variant>
        <vt:i4>5</vt:i4>
      </vt:variant>
      <vt:variant>
        <vt:lpwstr/>
      </vt:variant>
      <vt:variant>
        <vt:lpwstr>_Toc354950880</vt:lpwstr>
      </vt:variant>
      <vt:variant>
        <vt:i4>1835066</vt:i4>
      </vt:variant>
      <vt:variant>
        <vt:i4>188</vt:i4>
      </vt:variant>
      <vt:variant>
        <vt:i4>0</vt:i4>
      </vt:variant>
      <vt:variant>
        <vt:i4>5</vt:i4>
      </vt:variant>
      <vt:variant>
        <vt:lpwstr/>
      </vt:variant>
      <vt:variant>
        <vt:lpwstr>_Toc354950879</vt:lpwstr>
      </vt:variant>
      <vt:variant>
        <vt:i4>1835066</vt:i4>
      </vt:variant>
      <vt:variant>
        <vt:i4>182</vt:i4>
      </vt:variant>
      <vt:variant>
        <vt:i4>0</vt:i4>
      </vt:variant>
      <vt:variant>
        <vt:i4>5</vt:i4>
      </vt:variant>
      <vt:variant>
        <vt:lpwstr/>
      </vt:variant>
      <vt:variant>
        <vt:lpwstr>_Toc354950878</vt:lpwstr>
      </vt:variant>
      <vt:variant>
        <vt:i4>1835066</vt:i4>
      </vt:variant>
      <vt:variant>
        <vt:i4>176</vt:i4>
      </vt:variant>
      <vt:variant>
        <vt:i4>0</vt:i4>
      </vt:variant>
      <vt:variant>
        <vt:i4>5</vt:i4>
      </vt:variant>
      <vt:variant>
        <vt:lpwstr/>
      </vt:variant>
      <vt:variant>
        <vt:lpwstr>_Toc354950877</vt:lpwstr>
      </vt:variant>
      <vt:variant>
        <vt:i4>1835066</vt:i4>
      </vt:variant>
      <vt:variant>
        <vt:i4>170</vt:i4>
      </vt:variant>
      <vt:variant>
        <vt:i4>0</vt:i4>
      </vt:variant>
      <vt:variant>
        <vt:i4>5</vt:i4>
      </vt:variant>
      <vt:variant>
        <vt:lpwstr/>
      </vt:variant>
      <vt:variant>
        <vt:lpwstr>_Toc354950876</vt:lpwstr>
      </vt:variant>
      <vt:variant>
        <vt:i4>1835066</vt:i4>
      </vt:variant>
      <vt:variant>
        <vt:i4>164</vt:i4>
      </vt:variant>
      <vt:variant>
        <vt:i4>0</vt:i4>
      </vt:variant>
      <vt:variant>
        <vt:i4>5</vt:i4>
      </vt:variant>
      <vt:variant>
        <vt:lpwstr/>
      </vt:variant>
      <vt:variant>
        <vt:lpwstr>_Toc354950875</vt:lpwstr>
      </vt:variant>
      <vt:variant>
        <vt:i4>1835066</vt:i4>
      </vt:variant>
      <vt:variant>
        <vt:i4>158</vt:i4>
      </vt:variant>
      <vt:variant>
        <vt:i4>0</vt:i4>
      </vt:variant>
      <vt:variant>
        <vt:i4>5</vt:i4>
      </vt:variant>
      <vt:variant>
        <vt:lpwstr/>
      </vt:variant>
      <vt:variant>
        <vt:lpwstr>_Toc354950874</vt:lpwstr>
      </vt:variant>
      <vt:variant>
        <vt:i4>1835066</vt:i4>
      </vt:variant>
      <vt:variant>
        <vt:i4>152</vt:i4>
      </vt:variant>
      <vt:variant>
        <vt:i4>0</vt:i4>
      </vt:variant>
      <vt:variant>
        <vt:i4>5</vt:i4>
      </vt:variant>
      <vt:variant>
        <vt:lpwstr/>
      </vt:variant>
      <vt:variant>
        <vt:lpwstr>_Toc354950873</vt:lpwstr>
      </vt:variant>
      <vt:variant>
        <vt:i4>1835066</vt:i4>
      </vt:variant>
      <vt:variant>
        <vt:i4>146</vt:i4>
      </vt:variant>
      <vt:variant>
        <vt:i4>0</vt:i4>
      </vt:variant>
      <vt:variant>
        <vt:i4>5</vt:i4>
      </vt:variant>
      <vt:variant>
        <vt:lpwstr/>
      </vt:variant>
      <vt:variant>
        <vt:lpwstr>_Toc354950872</vt:lpwstr>
      </vt:variant>
      <vt:variant>
        <vt:i4>1835066</vt:i4>
      </vt:variant>
      <vt:variant>
        <vt:i4>140</vt:i4>
      </vt:variant>
      <vt:variant>
        <vt:i4>0</vt:i4>
      </vt:variant>
      <vt:variant>
        <vt:i4>5</vt:i4>
      </vt:variant>
      <vt:variant>
        <vt:lpwstr/>
      </vt:variant>
      <vt:variant>
        <vt:lpwstr>_Toc354950871</vt:lpwstr>
      </vt:variant>
      <vt:variant>
        <vt:i4>1835066</vt:i4>
      </vt:variant>
      <vt:variant>
        <vt:i4>134</vt:i4>
      </vt:variant>
      <vt:variant>
        <vt:i4>0</vt:i4>
      </vt:variant>
      <vt:variant>
        <vt:i4>5</vt:i4>
      </vt:variant>
      <vt:variant>
        <vt:lpwstr/>
      </vt:variant>
      <vt:variant>
        <vt:lpwstr>_Toc354950870</vt:lpwstr>
      </vt:variant>
      <vt:variant>
        <vt:i4>1900602</vt:i4>
      </vt:variant>
      <vt:variant>
        <vt:i4>128</vt:i4>
      </vt:variant>
      <vt:variant>
        <vt:i4>0</vt:i4>
      </vt:variant>
      <vt:variant>
        <vt:i4>5</vt:i4>
      </vt:variant>
      <vt:variant>
        <vt:lpwstr/>
      </vt:variant>
      <vt:variant>
        <vt:lpwstr>_Toc354950869</vt:lpwstr>
      </vt:variant>
      <vt:variant>
        <vt:i4>1900602</vt:i4>
      </vt:variant>
      <vt:variant>
        <vt:i4>122</vt:i4>
      </vt:variant>
      <vt:variant>
        <vt:i4>0</vt:i4>
      </vt:variant>
      <vt:variant>
        <vt:i4>5</vt:i4>
      </vt:variant>
      <vt:variant>
        <vt:lpwstr/>
      </vt:variant>
      <vt:variant>
        <vt:lpwstr>_Toc354950868</vt:lpwstr>
      </vt:variant>
      <vt:variant>
        <vt:i4>1900602</vt:i4>
      </vt:variant>
      <vt:variant>
        <vt:i4>116</vt:i4>
      </vt:variant>
      <vt:variant>
        <vt:i4>0</vt:i4>
      </vt:variant>
      <vt:variant>
        <vt:i4>5</vt:i4>
      </vt:variant>
      <vt:variant>
        <vt:lpwstr/>
      </vt:variant>
      <vt:variant>
        <vt:lpwstr>_Toc354950867</vt:lpwstr>
      </vt:variant>
      <vt:variant>
        <vt:i4>1900602</vt:i4>
      </vt:variant>
      <vt:variant>
        <vt:i4>110</vt:i4>
      </vt:variant>
      <vt:variant>
        <vt:i4>0</vt:i4>
      </vt:variant>
      <vt:variant>
        <vt:i4>5</vt:i4>
      </vt:variant>
      <vt:variant>
        <vt:lpwstr/>
      </vt:variant>
      <vt:variant>
        <vt:lpwstr>_Toc354950866</vt:lpwstr>
      </vt:variant>
      <vt:variant>
        <vt:i4>1900602</vt:i4>
      </vt:variant>
      <vt:variant>
        <vt:i4>104</vt:i4>
      </vt:variant>
      <vt:variant>
        <vt:i4>0</vt:i4>
      </vt:variant>
      <vt:variant>
        <vt:i4>5</vt:i4>
      </vt:variant>
      <vt:variant>
        <vt:lpwstr/>
      </vt:variant>
      <vt:variant>
        <vt:lpwstr>_Toc354950865</vt:lpwstr>
      </vt:variant>
      <vt:variant>
        <vt:i4>1900602</vt:i4>
      </vt:variant>
      <vt:variant>
        <vt:i4>98</vt:i4>
      </vt:variant>
      <vt:variant>
        <vt:i4>0</vt:i4>
      </vt:variant>
      <vt:variant>
        <vt:i4>5</vt:i4>
      </vt:variant>
      <vt:variant>
        <vt:lpwstr/>
      </vt:variant>
      <vt:variant>
        <vt:lpwstr>_Toc354950864</vt:lpwstr>
      </vt:variant>
      <vt:variant>
        <vt:i4>1900602</vt:i4>
      </vt:variant>
      <vt:variant>
        <vt:i4>92</vt:i4>
      </vt:variant>
      <vt:variant>
        <vt:i4>0</vt:i4>
      </vt:variant>
      <vt:variant>
        <vt:i4>5</vt:i4>
      </vt:variant>
      <vt:variant>
        <vt:lpwstr/>
      </vt:variant>
      <vt:variant>
        <vt:lpwstr>_Toc354950863</vt:lpwstr>
      </vt:variant>
      <vt:variant>
        <vt:i4>1900602</vt:i4>
      </vt:variant>
      <vt:variant>
        <vt:i4>86</vt:i4>
      </vt:variant>
      <vt:variant>
        <vt:i4>0</vt:i4>
      </vt:variant>
      <vt:variant>
        <vt:i4>5</vt:i4>
      </vt:variant>
      <vt:variant>
        <vt:lpwstr/>
      </vt:variant>
      <vt:variant>
        <vt:lpwstr>_Toc354950862</vt:lpwstr>
      </vt:variant>
      <vt:variant>
        <vt:i4>1900602</vt:i4>
      </vt:variant>
      <vt:variant>
        <vt:i4>80</vt:i4>
      </vt:variant>
      <vt:variant>
        <vt:i4>0</vt:i4>
      </vt:variant>
      <vt:variant>
        <vt:i4>5</vt:i4>
      </vt:variant>
      <vt:variant>
        <vt:lpwstr/>
      </vt:variant>
      <vt:variant>
        <vt:lpwstr>_Toc354950861</vt:lpwstr>
      </vt:variant>
      <vt:variant>
        <vt:i4>1900602</vt:i4>
      </vt:variant>
      <vt:variant>
        <vt:i4>74</vt:i4>
      </vt:variant>
      <vt:variant>
        <vt:i4>0</vt:i4>
      </vt:variant>
      <vt:variant>
        <vt:i4>5</vt:i4>
      </vt:variant>
      <vt:variant>
        <vt:lpwstr/>
      </vt:variant>
      <vt:variant>
        <vt:lpwstr>_Toc354950860</vt:lpwstr>
      </vt:variant>
      <vt:variant>
        <vt:i4>1966138</vt:i4>
      </vt:variant>
      <vt:variant>
        <vt:i4>68</vt:i4>
      </vt:variant>
      <vt:variant>
        <vt:i4>0</vt:i4>
      </vt:variant>
      <vt:variant>
        <vt:i4>5</vt:i4>
      </vt:variant>
      <vt:variant>
        <vt:lpwstr/>
      </vt:variant>
      <vt:variant>
        <vt:lpwstr>_Toc354950859</vt:lpwstr>
      </vt:variant>
      <vt:variant>
        <vt:i4>1966138</vt:i4>
      </vt:variant>
      <vt:variant>
        <vt:i4>62</vt:i4>
      </vt:variant>
      <vt:variant>
        <vt:i4>0</vt:i4>
      </vt:variant>
      <vt:variant>
        <vt:i4>5</vt:i4>
      </vt:variant>
      <vt:variant>
        <vt:lpwstr/>
      </vt:variant>
      <vt:variant>
        <vt:lpwstr>_Toc354950858</vt:lpwstr>
      </vt:variant>
      <vt:variant>
        <vt:i4>1966138</vt:i4>
      </vt:variant>
      <vt:variant>
        <vt:i4>56</vt:i4>
      </vt:variant>
      <vt:variant>
        <vt:i4>0</vt:i4>
      </vt:variant>
      <vt:variant>
        <vt:i4>5</vt:i4>
      </vt:variant>
      <vt:variant>
        <vt:lpwstr/>
      </vt:variant>
      <vt:variant>
        <vt:lpwstr>_Toc354950857</vt:lpwstr>
      </vt:variant>
      <vt:variant>
        <vt:i4>1966138</vt:i4>
      </vt:variant>
      <vt:variant>
        <vt:i4>50</vt:i4>
      </vt:variant>
      <vt:variant>
        <vt:i4>0</vt:i4>
      </vt:variant>
      <vt:variant>
        <vt:i4>5</vt:i4>
      </vt:variant>
      <vt:variant>
        <vt:lpwstr/>
      </vt:variant>
      <vt:variant>
        <vt:lpwstr>_Toc354950856</vt:lpwstr>
      </vt:variant>
      <vt:variant>
        <vt:i4>1966138</vt:i4>
      </vt:variant>
      <vt:variant>
        <vt:i4>44</vt:i4>
      </vt:variant>
      <vt:variant>
        <vt:i4>0</vt:i4>
      </vt:variant>
      <vt:variant>
        <vt:i4>5</vt:i4>
      </vt:variant>
      <vt:variant>
        <vt:lpwstr/>
      </vt:variant>
      <vt:variant>
        <vt:lpwstr>_Toc354950855</vt:lpwstr>
      </vt:variant>
      <vt:variant>
        <vt:i4>1966138</vt:i4>
      </vt:variant>
      <vt:variant>
        <vt:i4>38</vt:i4>
      </vt:variant>
      <vt:variant>
        <vt:i4>0</vt:i4>
      </vt:variant>
      <vt:variant>
        <vt:i4>5</vt:i4>
      </vt:variant>
      <vt:variant>
        <vt:lpwstr/>
      </vt:variant>
      <vt:variant>
        <vt:lpwstr>_Toc354950854</vt:lpwstr>
      </vt:variant>
      <vt:variant>
        <vt:i4>1966138</vt:i4>
      </vt:variant>
      <vt:variant>
        <vt:i4>32</vt:i4>
      </vt:variant>
      <vt:variant>
        <vt:i4>0</vt:i4>
      </vt:variant>
      <vt:variant>
        <vt:i4>5</vt:i4>
      </vt:variant>
      <vt:variant>
        <vt:lpwstr/>
      </vt:variant>
      <vt:variant>
        <vt:lpwstr>_Toc354950853</vt:lpwstr>
      </vt:variant>
      <vt:variant>
        <vt:i4>1966138</vt:i4>
      </vt:variant>
      <vt:variant>
        <vt:i4>26</vt:i4>
      </vt:variant>
      <vt:variant>
        <vt:i4>0</vt:i4>
      </vt:variant>
      <vt:variant>
        <vt:i4>5</vt:i4>
      </vt:variant>
      <vt:variant>
        <vt:lpwstr/>
      </vt:variant>
      <vt:variant>
        <vt:lpwstr>_Toc354950852</vt:lpwstr>
      </vt:variant>
      <vt:variant>
        <vt:i4>1966138</vt:i4>
      </vt:variant>
      <vt:variant>
        <vt:i4>20</vt:i4>
      </vt:variant>
      <vt:variant>
        <vt:i4>0</vt:i4>
      </vt:variant>
      <vt:variant>
        <vt:i4>5</vt:i4>
      </vt:variant>
      <vt:variant>
        <vt:lpwstr/>
      </vt:variant>
      <vt:variant>
        <vt:lpwstr>_Toc354950851</vt:lpwstr>
      </vt:variant>
      <vt:variant>
        <vt:i4>1966138</vt:i4>
      </vt:variant>
      <vt:variant>
        <vt:i4>14</vt:i4>
      </vt:variant>
      <vt:variant>
        <vt:i4>0</vt:i4>
      </vt:variant>
      <vt:variant>
        <vt:i4>5</vt:i4>
      </vt:variant>
      <vt:variant>
        <vt:lpwstr/>
      </vt:variant>
      <vt:variant>
        <vt:lpwstr>_Toc354950850</vt:lpwstr>
      </vt:variant>
      <vt:variant>
        <vt:i4>5701633</vt:i4>
      </vt:variant>
      <vt:variant>
        <vt:i4>9</vt:i4>
      </vt:variant>
      <vt:variant>
        <vt:i4>0</vt:i4>
      </vt:variant>
      <vt:variant>
        <vt:i4>5</vt:i4>
      </vt:variant>
      <vt:variant>
        <vt:lpwstr>http://orbiter-forum.com/</vt:lpwstr>
      </vt:variant>
      <vt:variant>
        <vt:lpwstr/>
      </vt:variant>
      <vt:variant>
        <vt:i4>4587590</vt:i4>
      </vt:variant>
      <vt:variant>
        <vt:i4>6</vt:i4>
      </vt:variant>
      <vt:variant>
        <vt:i4>0</vt:i4>
      </vt:variant>
      <vt:variant>
        <vt:i4>5</vt:i4>
      </vt:variant>
      <vt:variant>
        <vt:lpwstr>http://www.orbiter-forum.com/member.php?u=104</vt:lpwstr>
      </vt:variant>
      <vt:variant>
        <vt:lpwstr/>
      </vt:variant>
      <vt:variant>
        <vt:i4>393261</vt:i4>
      </vt:variant>
      <vt:variant>
        <vt:i4>3</vt:i4>
      </vt:variant>
      <vt:variant>
        <vt:i4>0</vt:i4>
      </vt:variant>
      <vt:variant>
        <vt:i4>5</vt:i4>
      </vt:variant>
      <vt:variant>
        <vt:lpwstr>mailto:dbeachy@speakeasy.net</vt:lpwstr>
      </vt:variant>
      <vt:variant>
        <vt:lpwstr/>
      </vt:variant>
      <vt:variant>
        <vt:i4>2621491</vt:i4>
      </vt:variant>
      <vt:variant>
        <vt:i4>0</vt:i4>
      </vt:variant>
      <vt:variant>
        <vt:i4>0</vt:i4>
      </vt:variant>
      <vt:variant>
        <vt:i4>5</vt:i4>
      </vt:variant>
      <vt:variant>
        <vt:lpwstr>http://www.alteaaerospace.com/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XRFlight Operations Manual</dc:title>
  <dc:subject/>
  <dc:creator>Doug Beachy</dc:creator>
  <cp:keywords/>
  <cp:lastModifiedBy>Doug Beachy</cp:lastModifiedBy>
  <cp:revision>119</cp:revision>
  <cp:lastPrinted>2021-08-21T20:11:00Z</cp:lastPrinted>
  <dcterms:created xsi:type="dcterms:W3CDTF">2018-02-13T03:19:00Z</dcterms:created>
  <dcterms:modified xsi:type="dcterms:W3CDTF">2025-02-02T01:10:00Z</dcterms:modified>
</cp:coreProperties>
</file>